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62D1AD7" w14:textId="77777777" w:rsidR="00235080" w:rsidRDefault="00000000">
      <w:pPr>
        <w:pStyle w:val="Heading1"/>
        <w:pBdr>
          <w:top w:val="nil"/>
          <w:left w:val="nil"/>
          <w:bottom w:val="nil"/>
          <w:right w:val="nil"/>
          <w:between w:val="nil"/>
        </w:pBdr>
        <w:jc w:val="both"/>
      </w:pPr>
      <w:r>
        <w:t>Exam Programming Practicum 31/08/2015, 09.00 - 12.00</w:t>
      </w:r>
    </w:p>
    <w:p w14:paraId="4B6B92DB" w14:textId="77777777" w:rsidR="00235080" w:rsidRDefault="00000000">
      <w:pPr>
        <w:numPr>
          <w:ilvl w:val="0"/>
          <w:numId w:val="3"/>
        </w:numPr>
        <w:pBdr>
          <w:top w:val="nil"/>
          <w:left w:val="nil"/>
          <w:bottom w:val="nil"/>
          <w:right w:val="nil"/>
          <w:between w:val="nil"/>
        </w:pBdr>
        <w:spacing w:after="0"/>
        <w:jc w:val="both"/>
        <w:rPr>
          <w:sz w:val="24"/>
          <w:szCs w:val="24"/>
        </w:rPr>
      </w:pPr>
      <w:r>
        <w:rPr>
          <w:rFonts w:ascii="Arial" w:eastAsia="Arial" w:hAnsi="Arial" w:cs="Arial"/>
          <w:sz w:val="24"/>
          <w:szCs w:val="24"/>
        </w:rPr>
        <w:t>You cannot use any material you bring yourself, but all relevant code is provided after the three questions.</w:t>
      </w:r>
    </w:p>
    <w:p w14:paraId="78EDB2D9" w14:textId="77777777" w:rsidR="00235080" w:rsidRDefault="00000000">
      <w:pPr>
        <w:numPr>
          <w:ilvl w:val="0"/>
          <w:numId w:val="3"/>
        </w:numPr>
        <w:pBdr>
          <w:top w:val="nil"/>
          <w:left w:val="nil"/>
          <w:bottom w:val="nil"/>
          <w:right w:val="nil"/>
          <w:between w:val="nil"/>
        </w:pBdr>
        <w:spacing w:after="0"/>
        <w:jc w:val="both"/>
        <w:rPr>
          <w:sz w:val="24"/>
          <w:szCs w:val="24"/>
        </w:rPr>
      </w:pPr>
      <w:r>
        <w:rPr>
          <w:rFonts w:ascii="Arial" w:eastAsia="Arial" w:hAnsi="Arial" w:cs="Arial"/>
          <w:sz w:val="24"/>
          <w:szCs w:val="24"/>
        </w:rPr>
        <w:t>Please start every question on a new sheet.</w:t>
      </w:r>
    </w:p>
    <w:p w14:paraId="51F3201F" w14:textId="77777777" w:rsidR="00235080" w:rsidRDefault="00000000">
      <w:pPr>
        <w:numPr>
          <w:ilvl w:val="0"/>
          <w:numId w:val="3"/>
        </w:numPr>
        <w:pBdr>
          <w:top w:val="nil"/>
          <w:left w:val="nil"/>
          <w:bottom w:val="nil"/>
          <w:right w:val="nil"/>
          <w:between w:val="nil"/>
        </w:pBdr>
        <w:jc w:val="both"/>
        <w:rPr>
          <w:color w:val="366091"/>
          <w:sz w:val="24"/>
          <w:szCs w:val="24"/>
        </w:rPr>
      </w:pPr>
      <w:r>
        <w:rPr>
          <w:rFonts w:ascii="Arial" w:eastAsia="Arial" w:hAnsi="Arial" w:cs="Arial"/>
          <w:sz w:val="24"/>
          <w:szCs w:val="24"/>
        </w:rPr>
        <w:t>Good luck!</w:t>
      </w:r>
    </w:p>
    <w:p w14:paraId="772437AD" w14:textId="77777777" w:rsidR="00235080" w:rsidRDefault="00000000">
      <w:pPr>
        <w:pBdr>
          <w:top w:val="nil"/>
          <w:left w:val="nil"/>
          <w:bottom w:val="nil"/>
          <w:right w:val="nil"/>
          <w:between w:val="nil"/>
        </w:pBdr>
        <w:jc w:val="both"/>
        <w:rPr>
          <w:rFonts w:ascii="Arial" w:eastAsia="Arial" w:hAnsi="Arial" w:cs="Arial"/>
          <w:sz w:val="24"/>
          <w:szCs w:val="24"/>
        </w:rPr>
      </w:pPr>
      <w:r>
        <w:rPr>
          <w:rFonts w:ascii="Cambria" w:eastAsia="Cambria" w:hAnsi="Cambria" w:cs="Cambria"/>
          <w:b/>
          <w:bCs/>
          <w:color w:val="366091"/>
          <w:sz w:val="28"/>
          <w:szCs w:val="28"/>
        </w:rPr>
        <w:t>Question 1: Linked Lists? (6 points)</w:t>
      </w:r>
    </w:p>
    <w:p w14:paraId="4378CFB3"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A typical implementation of a Double Linked List keeps for each element x two pointers, </w:t>
      </w:r>
      <w:r>
        <w:rPr>
          <w:rFonts w:ascii="Arial" w:eastAsia="Arial" w:hAnsi="Arial" w:cs="Arial"/>
          <w:i/>
          <w:iCs/>
          <w:sz w:val="24"/>
          <w:szCs w:val="24"/>
        </w:rPr>
        <w:t>prev</w:t>
      </w:r>
      <w:r>
        <w:rPr>
          <w:rFonts w:ascii="Arial" w:eastAsia="Arial" w:hAnsi="Arial" w:cs="Arial"/>
          <w:sz w:val="24"/>
          <w:szCs w:val="24"/>
        </w:rPr>
        <w:t xml:space="preserve">[x] and </w:t>
      </w:r>
      <w:r>
        <w:rPr>
          <w:rFonts w:ascii="Arial" w:eastAsia="Arial" w:hAnsi="Arial" w:cs="Arial"/>
          <w:i/>
          <w:iCs/>
          <w:sz w:val="24"/>
          <w:szCs w:val="24"/>
        </w:rPr>
        <w:t>next</w:t>
      </w:r>
      <w:r>
        <w:rPr>
          <w:rFonts w:ascii="Arial" w:eastAsia="Arial" w:hAnsi="Arial" w:cs="Arial"/>
          <w:sz w:val="24"/>
          <w:szCs w:val="24"/>
        </w:rPr>
        <w:t xml:space="preserve">[x], i.e. the addresses of the previous and next element in the list. However, it is possible to implement a Smart Double Linked List using only one pointer value </w:t>
      </w:r>
      <w:r>
        <w:rPr>
          <w:rFonts w:ascii="Arial" w:eastAsia="Arial" w:hAnsi="Arial" w:cs="Arial"/>
          <w:i/>
          <w:iCs/>
          <w:sz w:val="24"/>
          <w:szCs w:val="24"/>
        </w:rPr>
        <w:t>sp</w:t>
      </w:r>
      <w:r>
        <w:rPr>
          <w:rFonts w:ascii="Arial" w:eastAsia="Arial" w:hAnsi="Arial" w:cs="Arial"/>
          <w:sz w:val="24"/>
          <w:szCs w:val="24"/>
        </w:rPr>
        <w:t>[x] per element instead of two. The simplified* principle works as follows:</w:t>
      </w:r>
    </w:p>
    <w:p w14:paraId="0CC4D66E" w14:textId="77777777" w:rsidR="00235080" w:rsidRDefault="00000000">
      <w:pPr>
        <w:widowControl w:val="0"/>
        <w:numPr>
          <w:ilvl w:val="0"/>
          <w:numId w:val="7"/>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0 represents NIL</w:t>
      </w:r>
    </w:p>
    <w:p w14:paraId="7662E99D" w14:textId="77777777" w:rsidR="00235080" w:rsidRDefault="00000000">
      <w:pPr>
        <w:widowControl w:val="0"/>
        <w:numPr>
          <w:ilvl w:val="0"/>
          <w:numId w:val="7"/>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i/>
          <w:iCs/>
          <w:sz w:val="24"/>
          <w:szCs w:val="24"/>
        </w:rPr>
        <w:t>sp</w:t>
      </w:r>
      <w:r>
        <w:rPr>
          <w:rFonts w:ascii="Arial" w:eastAsia="Arial" w:hAnsi="Arial" w:cs="Arial"/>
          <w:sz w:val="24"/>
          <w:szCs w:val="24"/>
        </w:rPr>
        <w:t xml:space="preserve">[x] = </w:t>
      </w:r>
      <w:r>
        <w:rPr>
          <w:rFonts w:ascii="Arial" w:eastAsia="Arial" w:hAnsi="Arial" w:cs="Arial"/>
          <w:i/>
          <w:iCs/>
          <w:sz w:val="24"/>
          <w:szCs w:val="24"/>
        </w:rPr>
        <w:t>prev</w:t>
      </w:r>
      <w:r>
        <w:rPr>
          <w:rFonts w:ascii="Arial" w:eastAsia="Arial" w:hAnsi="Arial" w:cs="Arial"/>
          <w:sz w:val="24"/>
          <w:szCs w:val="24"/>
        </w:rPr>
        <w:t xml:space="preserve">[x] + </w:t>
      </w:r>
      <w:r>
        <w:rPr>
          <w:rFonts w:ascii="Arial" w:eastAsia="Arial" w:hAnsi="Arial" w:cs="Arial"/>
          <w:i/>
          <w:iCs/>
          <w:sz w:val="24"/>
          <w:szCs w:val="24"/>
        </w:rPr>
        <w:t>next</w:t>
      </w:r>
      <w:r>
        <w:rPr>
          <w:rFonts w:ascii="Arial" w:eastAsia="Arial" w:hAnsi="Arial" w:cs="Arial"/>
          <w:sz w:val="24"/>
          <w:szCs w:val="24"/>
        </w:rPr>
        <w:t>[x]</w:t>
      </w:r>
    </w:p>
    <w:p w14:paraId="4BA919F4" w14:textId="77777777" w:rsidR="00235080" w:rsidRDefault="00000000">
      <w:pPr>
        <w:widowControl w:val="0"/>
        <w:numPr>
          <w:ilvl w:val="0"/>
          <w:numId w:val="7"/>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The method address(x) returns the address pointer of element x</w:t>
      </w:r>
    </w:p>
    <w:p w14:paraId="31559177"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3ABA4451"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The following code provides the basis implementation:</w:t>
      </w:r>
    </w:p>
    <w:p w14:paraId="16DBB936"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065D01AC"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public class SmartDoubleLinkedList {</w:t>
      </w:r>
    </w:p>
    <w:p w14:paraId="3915C7AD"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class ListElement {</w:t>
      </w:r>
    </w:p>
    <w:p w14:paraId="139A076D"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private int value;</w:t>
      </w:r>
    </w:p>
    <w:p w14:paraId="171B9054"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private Pointer smartPointer;</w:t>
      </w:r>
    </w:p>
    <w:p w14:paraId="177CB50B" w14:textId="77777777" w:rsidR="00235080" w:rsidRDefault="00235080">
      <w:pPr>
        <w:widowControl w:val="0"/>
        <w:pBdr>
          <w:top w:val="nil"/>
          <w:left w:val="nil"/>
          <w:bottom w:val="nil"/>
          <w:right w:val="nil"/>
          <w:between w:val="nil"/>
        </w:pBdr>
        <w:spacing w:after="0" w:line="240" w:lineRule="auto"/>
        <w:rPr>
          <w:rFonts w:ascii="Courier New" w:eastAsia="Courier New" w:hAnsi="Courier New" w:cs="Courier New"/>
          <w:sz w:val="24"/>
          <w:szCs w:val="24"/>
        </w:rPr>
      </w:pPr>
    </w:p>
    <w:p w14:paraId="263A2843"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ListElement(int value, Pointer smartPointer) { ... }</w:t>
      </w:r>
    </w:p>
    <w:p w14:paraId="20274DD6"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int getValue() { ... }</w:t>
      </w:r>
    </w:p>
    <w:p w14:paraId="1EE1C6C3"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int setValue(int s) { ... }</w:t>
      </w:r>
    </w:p>
    <w:p w14:paraId="5692ED45"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Pointer getSmartPointer() { ... }</w:t>
      </w:r>
    </w:p>
    <w:p w14:paraId="5DA56660"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Pointer setSmartPointer(Pointer p) { ... }</w:t>
      </w:r>
    </w:p>
    <w:p w14:paraId="2D5569D0"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w:t>
      </w:r>
    </w:p>
    <w:p w14:paraId="40C90A7B" w14:textId="77777777" w:rsidR="00235080" w:rsidRDefault="00235080">
      <w:pPr>
        <w:widowControl w:val="0"/>
        <w:pBdr>
          <w:top w:val="nil"/>
          <w:left w:val="nil"/>
          <w:bottom w:val="nil"/>
          <w:right w:val="nil"/>
          <w:between w:val="nil"/>
        </w:pBdr>
        <w:spacing w:after="0" w:line="240" w:lineRule="auto"/>
        <w:rPr>
          <w:rFonts w:ascii="Courier New" w:eastAsia="Courier New" w:hAnsi="Courier New" w:cs="Courier New"/>
          <w:sz w:val="24"/>
          <w:szCs w:val="24"/>
        </w:rPr>
      </w:pPr>
    </w:p>
    <w:p w14:paraId="7BA3FA2E"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private ListElement head;</w:t>
      </w:r>
    </w:p>
    <w:p w14:paraId="5CC1AD52"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 xml:space="preserve">  public SmartDoubleLinkedList() {head = null};</w:t>
      </w:r>
    </w:p>
    <w:p w14:paraId="0D231150" w14:textId="77777777" w:rsidR="00235080" w:rsidRDefault="00235080">
      <w:pPr>
        <w:widowControl w:val="0"/>
        <w:pBdr>
          <w:top w:val="nil"/>
          <w:left w:val="nil"/>
          <w:bottom w:val="nil"/>
          <w:right w:val="nil"/>
          <w:between w:val="nil"/>
        </w:pBdr>
        <w:spacing w:after="0" w:line="240" w:lineRule="auto"/>
        <w:rPr>
          <w:rFonts w:ascii="Courier New" w:eastAsia="Courier New" w:hAnsi="Courier New" w:cs="Courier New"/>
          <w:sz w:val="24"/>
          <w:szCs w:val="24"/>
        </w:rPr>
      </w:pPr>
    </w:p>
    <w:p w14:paraId="155BDA78"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w:t>
      </w:r>
    </w:p>
    <w:p w14:paraId="7FD8EE1A"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40336AB5"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For a given element e and its predecessor element p, the successor element s of e is then determined as follows*:</w:t>
      </w:r>
    </w:p>
    <w:p w14:paraId="0F9186FC"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ListElement s = (ListElement) e.smartPointer() - address(p).</w:t>
      </w:r>
    </w:p>
    <w:p w14:paraId="5CF4343B"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1F84AE9A"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For example, a list could be represented as follows:</w:t>
      </w:r>
    </w:p>
    <w:p w14:paraId="402B0464"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e.getValue()        1 2 3 4 5 6</w:t>
      </w:r>
    </w:p>
    <w:p w14:paraId="4D543DE1"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i/>
          <w:iCs/>
          <w:sz w:val="24"/>
          <w:szCs w:val="24"/>
        </w:rPr>
      </w:pPr>
      <w:r>
        <w:rPr>
          <w:rFonts w:ascii="Courier New" w:eastAsia="Courier New" w:hAnsi="Courier New" w:cs="Courier New"/>
          <w:i/>
          <w:iCs/>
          <w:sz w:val="24"/>
          <w:szCs w:val="24"/>
        </w:rPr>
        <w:t>address(e)          5 3 4 2 1 6 (random memory addresses)</w:t>
      </w:r>
    </w:p>
    <w:p w14:paraId="33D6BA81" w14:textId="77777777" w:rsidR="00235080" w:rsidRDefault="00000000">
      <w:pPr>
        <w:widowControl w:val="0"/>
        <w:pBdr>
          <w:top w:val="nil"/>
          <w:left w:val="nil"/>
          <w:bottom w:val="nil"/>
          <w:right w:val="nil"/>
          <w:between w:val="nil"/>
        </w:pBdr>
        <w:spacing w:after="0" w:line="240" w:lineRule="auto"/>
        <w:rPr>
          <w:rFonts w:ascii="Courier New" w:eastAsia="Courier New" w:hAnsi="Courier New" w:cs="Courier New"/>
          <w:sz w:val="24"/>
          <w:szCs w:val="24"/>
        </w:rPr>
      </w:pPr>
      <w:r>
        <w:rPr>
          <w:rFonts w:ascii="Courier New" w:eastAsia="Courier New" w:hAnsi="Courier New" w:cs="Courier New"/>
          <w:sz w:val="24"/>
          <w:szCs w:val="24"/>
        </w:rPr>
        <w:t>e.getSmartPointer() 3 9 5 5 8 1</w:t>
      </w:r>
    </w:p>
    <w:p w14:paraId="4FBDB191"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3B51E530"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Provide an implementation of the following operations:</w:t>
      </w:r>
    </w:p>
    <w:p w14:paraId="4FD2304A" w14:textId="77777777" w:rsidR="00235080" w:rsidRDefault="00000000">
      <w:pPr>
        <w:widowControl w:val="0"/>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addLast(int e)</w:t>
      </w:r>
    </w:p>
    <w:p w14:paraId="4D935628" w14:textId="77777777" w:rsidR="00235080" w:rsidRDefault="00000000">
      <w:pPr>
        <w:widowControl w:val="0"/>
        <w:numPr>
          <w:ilvl w:val="0"/>
          <w:numId w:val="2"/>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lastRenderedPageBreak/>
        <w:t>delete(int position)</w:t>
      </w:r>
    </w:p>
    <w:p w14:paraId="285D1D1E"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1732C08C"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0"/>
          <w:szCs w:val="20"/>
        </w:rPr>
        <w:t>* the proposed method will not actually work in Java because in Java the pointer address cannot be derived from an object. We’re adopting the Java syntax for simplicity and assume a Pointer to an address of a ListElement object can be casted to the ListElement.</w:t>
      </w:r>
    </w:p>
    <w:p w14:paraId="11117AA0"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669A15B4" w14:textId="77777777" w:rsidR="00235080" w:rsidRDefault="00000000">
      <w:pPr>
        <w:pBdr>
          <w:top w:val="nil"/>
          <w:left w:val="nil"/>
          <w:bottom w:val="nil"/>
          <w:right w:val="nil"/>
          <w:between w:val="nil"/>
        </w:pBdr>
        <w:jc w:val="both"/>
        <w:rPr>
          <w:rFonts w:ascii="Cambria" w:eastAsia="Cambria" w:hAnsi="Cambria" w:cs="Cambria"/>
          <w:b/>
          <w:bCs/>
          <w:color w:val="366091"/>
          <w:sz w:val="28"/>
          <w:szCs w:val="28"/>
        </w:rPr>
      </w:pPr>
      <w:r>
        <w:rPr>
          <w:rFonts w:ascii="Cambria" w:eastAsia="Cambria" w:hAnsi="Cambria" w:cs="Cambria"/>
          <w:b/>
          <w:bCs/>
          <w:color w:val="366091"/>
          <w:sz w:val="28"/>
          <w:szCs w:val="28"/>
        </w:rPr>
        <w:t>Question 2: Recursion (6 points)</w:t>
      </w:r>
    </w:p>
    <w:p w14:paraId="403F8277" w14:textId="77777777" w:rsidR="00235080" w:rsidRDefault="00000000">
      <w:pPr>
        <w:widowControl w:val="0"/>
        <w:pBdr>
          <w:top w:val="nil"/>
          <w:left w:val="nil"/>
          <w:bottom w:val="nil"/>
          <w:right w:val="nil"/>
          <w:between w:val="nil"/>
        </w:pBdr>
        <w:spacing w:after="0" w:line="24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702383B" wp14:editId="4B33EF32">
            <wp:extent cx="2755921" cy="105251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2755921" cy="1052513"/>
                    </a:xfrm>
                    <a:prstGeom prst="rect">
                      <a:avLst/>
                    </a:prstGeom>
                    <a:ln/>
                  </pic:spPr>
                </pic:pic>
              </a:graphicData>
            </a:graphic>
          </wp:inline>
        </w:drawing>
      </w:r>
    </w:p>
    <w:p w14:paraId="5F7CF488"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The “Towers of Hanoi” is a puzzle that consists of three rods (labeled A, B and C) and a number of disks of different sizes which can slide onto any rod. The puzzle starts with the disks in ascending order of size on one rod, the smallest at the top, thus making a conical shaped "tower".</w:t>
      </w:r>
    </w:p>
    <w:p w14:paraId="57BDF56C"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2D7D1F48"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The objective of the puzzle is to move the entire tower to another rod, obeying the following simple rules:</w:t>
      </w:r>
    </w:p>
    <w:p w14:paraId="3425C7FA" w14:textId="77777777" w:rsidR="00235080" w:rsidRDefault="00000000">
      <w:pPr>
        <w:widowControl w:val="0"/>
        <w:numPr>
          <w:ilvl w:val="0"/>
          <w:numId w:val="1"/>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Only one disk can be moved at a time.</w:t>
      </w:r>
    </w:p>
    <w:p w14:paraId="28758BDA" w14:textId="77777777" w:rsidR="00235080" w:rsidRDefault="00000000">
      <w:pPr>
        <w:widowControl w:val="0"/>
        <w:numPr>
          <w:ilvl w:val="0"/>
          <w:numId w:val="1"/>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Each move consists of taking the upper disk from one of the rods and placing it on top of another rod. I.e. a disk can only be moved if it is the uppermost disk on a rod.</w:t>
      </w:r>
    </w:p>
    <w:p w14:paraId="4082EF5B" w14:textId="77777777" w:rsidR="00235080" w:rsidRDefault="00000000">
      <w:pPr>
        <w:widowControl w:val="0"/>
        <w:numPr>
          <w:ilvl w:val="0"/>
          <w:numId w:val="1"/>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No disk may be placed on top of a smaller disk.</w:t>
      </w:r>
    </w:p>
    <w:p w14:paraId="7A2542A2"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027A331F"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Write a class that contains appropriate data structures to represent the 3 rods. The disks can simply be represented by integer numbers corresponding to the size of the disk, from 1 (smallest, topmost) to n (largest, bottommost).</w:t>
      </w:r>
    </w:p>
    <w:p w14:paraId="2507DFE4"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3A24E714"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To puzzle can be recursively solved as follows, move n discs from rod A to rod C:</w:t>
      </w:r>
    </w:p>
    <w:p w14:paraId="34C1AC0E" w14:textId="77777777" w:rsidR="00235080" w:rsidRDefault="00000000">
      <w:pPr>
        <w:widowControl w:val="0"/>
        <w:numPr>
          <w:ilvl w:val="0"/>
          <w:numId w:val="4"/>
        </w:numPr>
        <w:pBdr>
          <w:top w:val="nil"/>
          <w:left w:val="nil"/>
          <w:bottom w:val="nil"/>
          <w:right w:val="nil"/>
          <w:between w:val="nil"/>
        </w:pBdr>
        <w:spacing w:after="0" w:line="240" w:lineRule="auto"/>
        <w:rPr>
          <w:rFonts w:ascii="Arial" w:eastAsia="Arial" w:hAnsi="Arial" w:cs="Arial"/>
          <w:sz w:val="24"/>
          <w:szCs w:val="24"/>
        </w:rPr>
      </w:pPr>
      <w:r>
        <w:rPr>
          <w:rFonts w:ascii="Arial Unicode MS" w:eastAsia="Arial Unicode MS" w:hAnsi="Arial Unicode MS" w:cs="Arial Unicode MS"/>
          <w:sz w:val="24"/>
          <w:szCs w:val="24"/>
        </w:rPr>
        <w:t>move n−1 discs from A to B. This leaves disc n alone on peg A.</w:t>
      </w:r>
    </w:p>
    <w:p w14:paraId="04F25AFF" w14:textId="77777777" w:rsidR="00235080" w:rsidRDefault="00000000">
      <w:pPr>
        <w:widowControl w:val="0"/>
        <w:numPr>
          <w:ilvl w:val="0"/>
          <w:numId w:val="4"/>
        </w:numPr>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move disc n from A to C</w:t>
      </w:r>
    </w:p>
    <w:p w14:paraId="6099AE2B" w14:textId="77777777" w:rsidR="00235080" w:rsidRDefault="00000000">
      <w:pPr>
        <w:widowControl w:val="0"/>
        <w:numPr>
          <w:ilvl w:val="0"/>
          <w:numId w:val="4"/>
        </w:numPr>
        <w:pBdr>
          <w:top w:val="nil"/>
          <w:left w:val="nil"/>
          <w:bottom w:val="nil"/>
          <w:right w:val="nil"/>
          <w:between w:val="nil"/>
        </w:pBdr>
        <w:spacing w:after="0" w:line="240" w:lineRule="auto"/>
        <w:rPr>
          <w:rFonts w:ascii="Arial" w:eastAsia="Arial" w:hAnsi="Arial" w:cs="Arial"/>
          <w:sz w:val="24"/>
          <w:szCs w:val="24"/>
        </w:rPr>
      </w:pPr>
      <w:r>
        <w:rPr>
          <w:rFonts w:ascii="Arial Unicode MS" w:eastAsia="Arial Unicode MS" w:hAnsi="Arial Unicode MS" w:cs="Arial Unicode MS"/>
          <w:sz w:val="24"/>
          <w:szCs w:val="24"/>
        </w:rPr>
        <w:t>move n−1 discs from B to C so they sit on disc n</w:t>
      </w:r>
    </w:p>
    <w:p w14:paraId="02BB970B"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719E384A" w14:textId="77777777" w:rsidR="00235080" w:rsidRDefault="00000000">
      <w:pPr>
        <w:widowControl w:val="0"/>
        <w:pBdr>
          <w:top w:val="nil"/>
          <w:left w:val="nil"/>
          <w:bottom w:val="nil"/>
          <w:right w:val="nil"/>
          <w:between w:val="nil"/>
        </w:pBdr>
        <w:spacing w:after="0" w:line="240" w:lineRule="auto"/>
        <w:rPr>
          <w:rFonts w:ascii="Arial" w:eastAsia="Arial" w:hAnsi="Arial" w:cs="Arial"/>
          <w:sz w:val="24"/>
          <w:szCs w:val="24"/>
        </w:rPr>
      </w:pPr>
      <w:r>
        <w:rPr>
          <w:rFonts w:ascii="Arial Unicode MS" w:eastAsia="Arial Unicode MS" w:hAnsi="Arial Unicode MS" w:cs="Arial Unicode MS"/>
          <w:sz w:val="24"/>
          <w:szCs w:val="24"/>
        </w:rPr>
        <w:t>The above is a recursive algorithm, to carry out steps 1 and 3, apply the same algorithm again for n−1. Provide an implementation of this algorithm.</w:t>
      </w:r>
    </w:p>
    <w:p w14:paraId="5DE27109" w14:textId="77777777" w:rsidR="00235080" w:rsidRDefault="00235080">
      <w:pPr>
        <w:widowControl w:val="0"/>
        <w:pBdr>
          <w:top w:val="nil"/>
          <w:left w:val="nil"/>
          <w:bottom w:val="nil"/>
          <w:right w:val="nil"/>
          <w:between w:val="nil"/>
        </w:pBdr>
        <w:spacing w:after="0" w:line="240" w:lineRule="auto"/>
        <w:rPr>
          <w:rFonts w:ascii="Arial" w:eastAsia="Arial" w:hAnsi="Arial" w:cs="Arial"/>
          <w:sz w:val="24"/>
          <w:szCs w:val="24"/>
        </w:rPr>
      </w:pPr>
    </w:p>
    <w:p w14:paraId="5317444E" w14:textId="77777777" w:rsidR="00235080" w:rsidRDefault="00000000">
      <w:pPr>
        <w:widowControl w:val="0"/>
        <w:pBdr>
          <w:top w:val="nil"/>
          <w:left w:val="nil"/>
          <w:bottom w:val="nil"/>
          <w:right w:val="nil"/>
          <w:between w:val="nil"/>
        </w:pBdr>
        <w:spacing w:after="0" w:line="240" w:lineRule="auto"/>
      </w:pPr>
      <w:r>
        <w:rPr>
          <w:rFonts w:ascii="Arial" w:eastAsia="Arial" w:hAnsi="Arial" w:cs="Arial"/>
          <w:sz w:val="24"/>
          <w:szCs w:val="24"/>
        </w:rPr>
        <w:t>What is the amount of steps required to solve the puzzle?</w:t>
      </w:r>
    </w:p>
    <w:p w14:paraId="3EA43C9A" w14:textId="77777777" w:rsidR="00235080" w:rsidRDefault="00000000">
      <w:pPr>
        <w:pStyle w:val="Heading1"/>
        <w:pBdr>
          <w:top w:val="nil"/>
          <w:left w:val="nil"/>
          <w:bottom w:val="nil"/>
          <w:right w:val="nil"/>
          <w:between w:val="nil"/>
        </w:pBdr>
      </w:pPr>
      <w:r>
        <w:t>Question 3: Binary Search Tree (4 points)</w:t>
      </w:r>
    </w:p>
    <w:p w14:paraId="3DB5B8BC" w14:textId="77777777" w:rsidR="00235080"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The figure belows illustrates the deletion operation of a node z from a binary search tree. Which node is actually removed depends on how many children z has; this node is shown lightly shaded.</w:t>
      </w:r>
    </w:p>
    <w:p w14:paraId="7F7CE780" w14:textId="77777777" w:rsidR="00235080" w:rsidRDefault="00000000">
      <w:pPr>
        <w:numPr>
          <w:ilvl w:val="0"/>
          <w:numId w:val="6"/>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If z has no children, we just remove it.</w:t>
      </w:r>
    </w:p>
    <w:p w14:paraId="7A301D55" w14:textId="77777777" w:rsidR="002146A4" w:rsidRDefault="002146A4">
      <w:pPr>
        <w:numPr>
          <w:ilvl w:val="0"/>
          <w:numId w:val="6"/>
        </w:numPr>
        <w:pBdr>
          <w:top w:val="nil"/>
          <w:left w:val="nil"/>
          <w:bottom w:val="nil"/>
          <w:right w:val="nil"/>
          <w:between w:val="nil"/>
        </w:pBdr>
        <w:spacing w:after="0"/>
        <w:rPr>
          <w:rFonts w:ascii="Arial" w:eastAsia="Arial" w:hAnsi="Arial" w:cs="Arial"/>
          <w:sz w:val="24"/>
          <w:szCs w:val="24"/>
        </w:rPr>
      </w:pPr>
    </w:p>
    <w:p w14:paraId="75CA0638" w14:textId="77777777" w:rsidR="00235080" w:rsidRDefault="00000000">
      <w:pPr>
        <w:numPr>
          <w:ilvl w:val="0"/>
          <w:numId w:val="6"/>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If z has only one child, we splice out z.</w:t>
      </w:r>
    </w:p>
    <w:p w14:paraId="625D81C3" w14:textId="77777777" w:rsidR="00235080" w:rsidRDefault="00000000">
      <w:pPr>
        <w:numPr>
          <w:ilvl w:val="0"/>
          <w:numId w:val="6"/>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lastRenderedPageBreak/>
        <w:t>If z has two children, we splice out its successor y, which can only have one child, and then replace z’s key and satellite data with y’s key and satellite data.</w:t>
      </w:r>
    </w:p>
    <w:p w14:paraId="3847F393" w14:textId="77777777" w:rsidR="00235080" w:rsidRDefault="00000000">
      <w:pPr>
        <w:pBdr>
          <w:top w:val="nil"/>
          <w:left w:val="nil"/>
          <w:bottom w:val="nil"/>
          <w:right w:val="nil"/>
          <w:between w:val="nil"/>
        </w:pBd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26C411C" wp14:editId="2E0A90E3">
            <wp:extent cx="3836942" cy="2919413"/>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3836942" cy="2919413"/>
                    </a:xfrm>
                    <a:prstGeom prst="rect">
                      <a:avLst/>
                    </a:prstGeom>
                    <a:ln/>
                  </pic:spPr>
                </pic:pic>
              </a:graphicData>
            </a:graphic>
          </wp:inline>
        </w:drawing>
      </w:r>
    </w:p>
    <w:p w14:paraId="3B583129" w14:textId="77777777" w:rsidR="00235080" w:rsidRDefault="00000000">
      <w:pPr>
        <w:numPr>
          <w:ilvl w:val="0"/>
          <w:numId w:val="5"/>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The procedure relies on the fact that if a node in a binary search tree has two children its successor has no left child and its predecessor has no right child. Explain why.</w:t>
      </w:r>
    </w:p>
    <w:p w14:paraId="4162B4CE" w14:textId="77777777" w:rsidR="00235080" w:rsidRDefault="00000000">
      <w:pPr>
        <w:numPr>
          <w:ilvl w:val="0"/>
          <w:numId w:val="5"/>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Is the delete operation on a Binary Search Tree commutative? I.e. does deleting x and then y from a binary search tree leaves the same tree as deleting y and then x? Argue why it is or give an illustrated counterexample.</w:t>
      </w:r>
    </w:p>
    <w:p w14:paraId="02BF248C" w14:textId="77777777" w:rsidR="00235080" w:rsidRDefault="00000000">
      <w:pPr>
        <w:pStyle w:val="Heading1"/>
        <w:pBdr>
          <w:top w:val="nil"/>
          <w:left w:val="nil"/>
          <w:bottom w:val="nil"/>
          <w:right w:val="nil"/>
          <w:between w:val="nil"/>
        </w:pBdr>
      </w:pPr>
      <w:r>
        <w:t>Question 4: Graphs (4 points)</w:t>
      </w:r>
    </w:p>
    <w:p w14:paraId="79E9BCF0" w14:textId="77777777" w:rsidR="00235080" w:rsidRDefault="00000000">
      <w:p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Write a method that removes a node from a graph in adjacency list representation. You may assume the Linked List class provides a method remove(Comparable e) that removes the element e from the list. What is the time complexity of this method? Explain why.</w:t>
      </w:r>
    </w:p>
    <w:p w14:paraId="5E623CE5" w14:textId="77777777" w:rsidR="002146A4" w:rsidRDefault="002146A4">
      <w:pPr>
        <w:pBdr>
          <w:top w:val="nil"/>
          <w:left w:val="nil"/>
          <w:bottom w:val="nil"/>
          <w:right w:val="nil"/>
          <w:between w:val="nil"/>
        </w:pBdr>
        <w:rPr>
          <w:rFonts w:ascii="Arial" w:eastAsia="Arial" w:hAnsi="Arial" w:cs="Arial"/>
          <w:sz w:val="24"/>
          <w:szCs w:val="24"/>
        </w:rPr>
      </w:pPr>
    </w:p>
    <w:p w14:paraId="3B494038"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r>
        <w:rPr>
          <w:rFonts w:ascii="Cambria" w:eastAsia="Cambria" w:hAnsi="Cambria" w:cs="Cambria"/>
          <w:b/>
          <w:bCs/>
          <w:color w:val="366091"/>
          <w:sz w:val="28"/>
          <w:szCs w:val="28"/>
        </w:rPr>
        <w:t>Question 1/4: Linked Lists / Recursion (5 points)</w:t>
      </w:r>
    </w:p>
    <w:p w14:paraId="04318A53" w14:textId="77777777" w:rsidR="002146A4" w:rsidRDefault="002146A4" w:rsidP="002146A4">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 xml:space="preserve">Write a </w:t>
      </w:r>
      <w:r>
        <w:rPr>
          <w:rFonts w:ascii="Arial" w:eastAsia="Arial" w:hAnsi="Arial" w:cs="Arial"/>
          <w:b/>
          <w:bCs/>
          <w:sz w:val="24"/>
          <w:szCs w:val="24"/>
        </w:rPr>
        <w:t>recursive</w:t>
      </w:r>
      <w:r>
        <w:rPr>
          <w:rFonts w:ascii="Arial" w:eastAsia="Arial" w:hAnsi="Arial" w:cs="Arial"/>
          <w:sz w:val="24"/>
          <w:szCs w:val="24"/>
        </w:rPr>
        <w:t xml:space="preserve"> implementation of the reverse method on a LinkedList. The code should only make a single pass over the list.</w:t>
      </w:r>
    </w:p>
    <w:p w14:paraId="7B944DCB" w14:textId="77777777" w:rsidR="002146A4" w:rsidRDefault="002146A4" w:rsidP="002146A4">
      <w:pPr>
        <w:widowControl w:val="0"/>
        <w:pBdr>
          <w:top w:val="nil"/>
          <w:left w:val="nil"/>
          <w:bottom w:val="nil"/>
          <w:right w:val="nil"/>
          <w:between w:val="nil"/>
        </w:pBdr>
        <w:spacing w:after="0" w:line="240" w:lineRule="auto"/>
        <w:rPr>
          <w:rFonts w:ascii="Arial" w:eastAsia="Arial" w:hAnsi="Arial" w:cs="Arial"/>
          <w:sz w:val="24"/>
          <w:szCs w:val="24"/>
        </w:rPr>
      </w:pPr>
    </w:p>
    <w:p w14:paraId="03795511" w14:textId="77777777" w:rsidR="002146A4" w:rsidRDefault="002146A4" w:rsidP="002146A4">
      <w:pPr>
        <w:pBdr>
          <w:top w:val="nil"/>
          <w:left w:val="nil"/>
          <w:bottom w:val="nil"/>
          <w:right w:val="nil"/>
          <w:between w:val="nil"/>
        </w:pBdr>
        <w:spacing w:after="0"/>
        <w:rPr>
          <w:rFonts w:ascii="Courier New" w:eastAsia="Courier New" w:hAnsi="Courier New" w:cs="Courier New"/>
          <w:b/>
          <w:bCs/>
          <w:sz w:val="20"/>
          <w:szCs w:val="20"/>
        </w:rPr>
      </w:pPr>
      <w:r>
        <w:rPr>
          <w:rFonts w:ascii="Courier New" w:eastAsia="Courier New" w:hAnsi="Courier New" w:cs="Courier New"/>
          <w:b/>
          <w:bCs/>
          <w:color w:val="931A68"/>
          <w:sz w:val="20"/>
          <w:szCs w:val="20"/>
        </w:rPr>
        <w:t>public</w:t>
      </w:r>
      <w:r>
        <w:rPr>
          <w:rFonts w:ascii="Courier New" w:eastAsia="Courier New" w:hAnsi="Courier New" w:cs="Courier New"/>
          <w:b/>
          <w:bCs/>
          <w:sz w:val="20"/>
          <w:szCs w:val="20"/>
        </w:rPr>
        <w:t xml:space="preserve"> </w:t>
      </w:r>
      <w:r>
        <w:rPr>
          <w:rFonts w:ascii="Courier New" w:eastAsia="Courier New" w:hAnsi="Courier New" w:cs="Courier New"/>
          <w:b/>
          <w:bCs/>
          <w:color w:val="931A68"/>
          <w:sz w:val="20"/>
          <w:szCs w:val="20"/>
        </w:rPr>
        <w:t>void</w:t>
      </w:r>
      <w:r>
        <w:rPr>
          <w:rFonts w:ascii="Courier New" w:eastAsia="Courier New" w:hAnsi="Courier New" w:cs="Courier New"/>
          <w:b/>
          <w:bCs/>
          <w:sz w:val="20"/>
          <w:szCs w:val="20"/>
        </w:rPr>
        <w:t xml:space="preserve"> reverse() {</w:t>
      </w:r>
    </w:p>
    <w:p w14:paraId="60C12B71" w14:textId="77777777" w:rsidR="002146A4" w:rsidRDefault="002146A4" w:rsidP="002146A4">
      <w:pPr>
        <w:pBdr>
          <w:top w:val="nil"/>
          <w:left w:val="nil"/>
          <w:bottom w:val="nil"/>
          <w:right w:val="nil"/>
          <w:between w:val="nil"/>
        </w:pBdr>
        <w:spacing w:after="0"/>
        <w:ind w:firstLine="720"/>
        <w:rPr>
          <w:rFonts w:ascii="Courier New" w:eastAsia="Courier New" w:hAnsi="Courier New" w:cs="Courier New"/>
          <w:b/>
          <w:bCs/>
          <w:color w:val="4E9072"/>
          <w:sz w:val="20"/>
          <w:szCs w:val="20"/>
        </w:rPr>
      </w:pPr>
      <w:r>
        <w:rPr>
          <w:rFonts w:ascii="Courier New" w:eastAsia="Courier New" w:hAnsi="Courier New" w:cs="Courier New"/>
          <w:b/>
          <w:bCs/>
          <w:color w:val="4E9072"/>
          <w:sz w:val="20"/>
          <w:szCs w:val="20"/>
        </w:rPr>
        <w:t>// make call to recursive method</w:t>
      </w:r>
    </w:p>
    <w:p w14:paraId="6DAC65B7"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4E9072"/>
          <w:sz w:val="20"/>
          <w:szCs w:val="20"/>
        </w:rPr>
      </w:pPr>
    </w:p>
    <w:p w14:paraId="09C70B41"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4E9072"/>
          <w:sz w:val="20"/>
          <w:szCs w:val="20"/>
        </w:rPr>
      </w:pPr>
    </w:p>
    <w:p w14:paraId="34077423" w14:textId="77777777" w:rsidR="002146A4" w:rsidRDefault="002146A4" w:rsidP="002146A4">
      <w:pPr>
        <w:pBdr>
          <w:top w:val="nil"/>
          <w:left w:val="nil"/>
          <w:bottom w:val="nil"/>
          <w:right w:val="nil"/>
          <w:between w:val="nil"/>
        </w:pBdr>
        <w:spacing w:after="0"/>
        <w:rPr>
          <w:rFonts w:ascii="Courier New" w:eastAsia="Courier New" w:hAnsi="Courier New" w:cs="Courier New"/>
          <w:b/>
          <w:bCs/>
          <w:sz w:val="20"/>
          <w:szCs w:val="20"/>
        </w:rPr>
      </w:pPr>
      <w:r>
        <w:rPr>
          <w:rFonts w:ascii="Courier New" w:eastAsia="Courier New" w:hAnsi="Courier New" w:cs="Courier New"/>
          <w:b/>
          <w:bCs/>
          <w:sz w:val="20"/>
          <w:szCs w:val="20"/>
        </w:rPr>
        <w:t>}</w:t>
      </w:r>
    </w:p>
    <w:p w14:paraId="1CFF2D0C" w14:textId="77777777" w:rsidR="002146A4" w:rsidRDefault="002146A4" w:rsidP="002146A4">
      <w:pPr>
        <w:pBdr>
          <w:top w:val="nil"/>
          <w:left w:val="nil"/>
          <w:bottom w:val="nil"/>
          <w:right w:val="nil"/>
          <w:between w:val="nil"/>
        </w:pBdr>
        <w:spacing w:after="0"/>
        <w:rPr>
          <w:rFonts w:ascii="Courier New" w:eastAsia="Courier New" w:hAnsi="Courier New" w:cs="Courier New"/>
          <w:b/>
          <w:bCs/>
          <w:sz w:val="20"/>
          <w:szCs w:val="20"/>
        </w:rPr>
      </w:pPr>
      <w:r>
        <w:rPr>
          <w:rFonts w:ascii="Courier New" w:eastAsia="Courier New" w:hAnsi="Courier New" w:cs="Courier New"/>
          <w:b/>
          <w:bCs/>
          <w:sz w:val="20"/>
          <w:szCs w:val="20"/>
        </w:rPr>
        <w:tab/>
      </w:r>
    </w:p>
    <w:p w14:paraId="046FE008" w14:textId="77777777" w:rsidR="002146A4" w:rsidRDefault="002146A4" w:rsidP="002146A4">
      <w:pPr>
        <w:pBdr>
          <w:top w:val="nil"/>
          <w:left w:val="nil"/>
          <w:bottom w:val="nil"/>
          <w:right w:val="nil"/>
          <w:between w:val="nil"/>
        </w:pBdr>
        <w:spacing w:after="0"/>
        <w:rPr>
          <w:rFonts w:ascii="Courier New" w:eastAsia="Courier New" w:hAnsi="Courier New" w:cs="Courier New"/>
          <w:b/>
          <w:bCs/>
          <w:sz w:val="20"/>
          <w:szCs w:val="20"/>
        </w:rPr>
      </w:pPr>
      <w:r>
        <w:rPr>
          <w:rFonts w:ascii="Courier New" w:eastAsia="Courier New" w:hAnsi="Courier New" w:cs="Courier New"/>
          <w:b/>
          <w:bCs/>
          <w:color w:val="931A68"/>
          <w:sz w:val="20"/>
          <w:szCs w:val="20"/>
        </w:rPr>
        <w:t>private</w:t>
      </w:r>
      <w:r>
        <w:rPr>
          <w:rFonts w:ascii="Courier New" w:eastAsia="Courier New" w:hAnsi="Courier New" w:cs="Courier New"/>
          <w:b/>
          <w:bCs/>
          <w:sz w:val="20"/>
          <w:szCs w:val="20"/>
        </w:rPr>
        <w:t xml:space="preserve"> ListElement reverseRec(ListElement </w:t>
      </w:r>
      <w:r>
        <w:rPr>
          <w:rFonts w:ascii="Courier New" w:eastAsia="Courier New" w:hAnsi="Courier New" w:cs="Courier New"/>
          <w:b/>
          <w:bCs/>
          <w:color w:val="7E504F"/>
          <w:sz w:val="20"/>
          <w:szCs w:val="20"/>
        </w:rPr>
        <w:t>e</w:t>
      </w:r>
      <w:r>
        <w:rPr>
          <w:rFonts w:ascii="Courier New" w:eastAsia="Courier New" w:hAnsi="Courier New" w:cs="Courier New"/>
          <w:b/>
          <w:bCs/>
          <w:sz w:val="20"/>
          <w:szCs w:val="20"/>
        </w:rPr>
        <w:t>) {</w:t>
      </w:r>
    </w:p>
    <w:p w14:paraId="52F24EFF" w14:textId="77777777" w:rsidR="002146A4" w:rsidRDefault="002146A4" w:rsidP="002146A4">
      <w:pPr>
        <w:pBdr>
          <w:top w:val="nil"/>
          <w:left w:val="nil"/>
          <w:bottom w:val="nil"/>
          <w:right w:val="nil"/>
          <w:between w:val="nil"/>
        </w:pBdr>
        <w:rPr>
          <w:rFonts w:ascii="Courier New" w:eastAsia="Courier New" w:hAnsi="Courier New" w:cs="Courier New"/>
        </w:rPr>
      </w:pPr>
    </w:p>
    <w:p w14:paraId="34CD8067"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p>
    <w:p w14:paraId="4AC3BB3F"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r>
        <w:br w:type="page"/>
      </w:r>
    </w:p>
    <w:p w14:paraId="51F332D5"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r>
        <w:rPr>
          <w:rFonts w:ascii="Cambria" w:eastAsia="Cambria" w:hAnsi="Cambria" w:cs="Cambria"/>
          <w:b/>
          <w:bCs/>
          <w:color w:val="366091"/>
          <w:sz w:val="28"/>
          <w:szCs w:val="28"/>
        </w:rPr>
        <w:lastRenderedPageBreak/>
        <w:t>Question 2/4: Stacks / Queues (4 points)</w:t>
      </w:r>
    </w:p>
    <w:p w14:paraId="79F1F223" w14:textId="77777777" w:rsidR="002146A4" w:rsidRDefault="002146A4" w:rsidP="002146A4">
      <w:pPr>
        <w:widowControl w:val="0"/>
        <w:pBdr>
          <w:top w:val="nil"/>
          <w:left w:val="nil"/>
          <w:bottom w:val="nil"/>
          <w:right w:val="nil"/>
          <w:between w:val="nil"/>
        </w:pBdr>
        <w:spacing w:after="0" w:line="240" w:lineRule="auto"/>
        <w:rPr>
          <w:rFonts w:ascii="Arial" w:eastAsia="Arial" w:hAnsi="Arial" w:cs="Arial"/>
          <w:sz w:val="24"/>
          <w:szCs w:val="24"/>
        </w:rPr>
      </w:pPr>
      <w:r>
        <w:rPr>
          <w:rFonts w:ascii="Arial" w:eastAsia="Arial" w:hAnsi="Arial" w:cs="Arial"/>
          <w:sz w:val="24"/>
          <w:szCs w:val="24"/>
        </w:rPr>
        <w:t>Write a method that checks if a s string is a palindrome (word remains the same when reversed; e.g. “racecar”) using only the operations on stacks and queues. What is the time complexity of your method using the provided Stack and Queue implementations? Explain.</w:t>
      </w:r>
    </w:p>
    <w:p w14:paraId="51E323F9" w14:textId="77777777" w:rsidR="002146A4" w:rsidRDefault="002146A4" w:rsidP="002146A4">
      <w:pPr>
        <w:widowControl w:val="0"/>
        <w:pBdr>
          <w:top w:val="nil"/>
          <w:left w:val="nil"/>
          <w:bottom w:val="nil"/>
          <w:right w:val="nil"/>
          <w:between w:val="nil"/>
        </w:pBdr>
        <w:spacing w:after="0" w:line="240" w:lineRule="auto"/>
        <w:rPr>
          <w:rFonts w:ascii="Arial" w:eastAsia="Arial" w:hAnsi="Arial" w:cs="Arial"/>
          <w:sz w:val="24"/>
          <w:szCs w:val="24"/>
        </w:rPr>
      </w:pPr>
    </w:p>
    <w:p w14:paraId="11E7D9A8"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931A68"/>
          <w:sz w:val="20"/>
          <w:szCs w:val="20"/>
        </w:rPr>
      </w:pPr>
      <w:r>
        <w:rPr>
          <w:rFonts w:ascii="Courier New" w:eastAsia="Courier New" w:hAnsi="Courier New" w:cs="Courier New"/>
          <w:b/>
          <w:bCs/>
          <w:color w:val="931A68"/>
          <w:sz w:val="20"/>
          <w:szCs w:val="20"/>
        </w:rPr>
        <w:t xml:space="preserve">public static boolean </w:t>
      </w:r>
      <w:r>
        <w:rPr>
          <w:rFonts w:ascii="Courier New" w:eastAsia="Courier New" w:hAnsi="Courier New" w:cs="Courier New"/>
          <w:b/>
          <w:bCs/>
          <w:color w:val="931A68"/>
          <w:sz w:val="20"/>
          <w:szCs w:val="20"/>
          <w:u w:val="single"/>
        </w:rPr>
        <w:t xml:space="preserve">isPalindrome(String </w:t>
      </w:r>
      <w:r>
        <w:rPr>
          <w:rFonts w:ascii="Courier New" w:eastAsia="Courier New" w:hAnsi="Courier New" w:cs="Courier New"/>
          <w:b/>
          <w:bCs/>
          <w:color w:val="7E504F"/>
          <w:sz w:val="20"/>
          <w:szCs w:val="20"/>
          <w:u w:val="single"/>
        </w:rPr>
        <w:t>word</w:t>
      </w:r>
      <w:r>
        <w:rPr>
          <w:rFonts w:ascii="Courier New" w:eastAsia="Courier New" w:hAnsi="Courier New" w:cs="Courier New"/>
          <w:b/>
          <w:bCs/>
          <w:color w:val="931A68"/>
          <w:sz w:val="20"/>
          <w:szCs w:val="20"/>
          <w:u w:val="single"/>
        </w:rPr>
        <w:t>)</w:t>
      </w:r>
      <w:r>
        <w:rPr>
          <w:rFonts w:ascii="Courier New" w:eastAsia="Courier New" w:hAnsi="Courier New" w:cs="Courier New"/>
          <w:b/>
          <w:bCs/>
          <w:color w:val="931A68"/>
          <w:sz w:val="20"/>
          <w:szCs w:val="20"/>
        </w:rPr>
        <w:t xml:space="preserve"> {</w:t>
      </w:r>
    </w:p>
    <w:p w14:paraId="0695BF7A"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4E9072"/>
          <w:sz w:val="20"/>
          <w:szCs w:val="20"/>
        </w:rPr>
      </w:pPr>
      <w:r>
        <w:rPr>
          <w:rFonts w:ascii="Courier New" w:eastAsia="Courier New" w:hAnsi="Courier New" w:cs="Courier New"/>
          <w:b/>
          <w:bCs/>
          <w:color w:val="931A68"/>
          <w:sz w:val="20"/>
          <w:szCs w:val="20"/>
        </w:rPr>
        <w:tab/>
      </w:r>
      <w:r>
        <w:rPr>
          <w:rFonts w:ascii="Courier New" w:eastAsia="Courier New" w:hAnsi="Courier New" w:cs="Courier New"/>
          <w:b/>
          <w:bCs/>
          <w:color w:val="4E9072"/>
          <w:sz w:val="20"/>
          <w:szCs w:val="20"/>
        </w:rPr>
        <w:t>// word.length() will give you the length of the String</w:t>
      </w:r>
    </w:p>
    <w:p w14:paraId="39DF5CB3"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4E9072"/>
          <w:sz w:val="20"/>
          <w:szCs w:val="20"/>
        </w:rPr>
      </w:pPr>
      <w:r>
        <w:rPr>
          <w:rFonts w:ascii="Courier New" w:eastAsia="Courier New" w:hAnsi="Courier New" w:cs="Courier New"/>
          <w:b/>
          <w:bCs/>
          <w:sz w:val="20"/>
          <w:szCs w:val="20"/>
        </w:rPr>
        <w:tab/>
      </w:r>
      <w:r>
        <w:rPr>
          <w:rFonts w:ascii="Courier New" w:eastAsia="Courier New" w:hAnsi="Courier New" w:cs="Courier New"/>
          <w:b/>
          <w:bCs/>
          <w:color w:val="4E9072"/>
          <w:sz w:val="20"/>
          <w:szCs w:val="20"/>
        </w:rPr>
        <w:t>// word.charAt(0) will give you the character at position 0</w:t>
      </w:r>
    </w:p>
    <w:p w14:paraId="48F40D67"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4E9072"/>
          <w:sz w:val="17"/>
          <w:szCs w:val="17"/>
        </w:rPr>
      </w:pPr>
    </w:p>
    <w:p w14:paraId="55B3021B"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931A68"/>
          <w:sz w:val="20"/>
          <w:szCs w:val="20"/>
        </w:rPr>
      </w:pPr>
    </w:p>
    <w:p w14:paraId="4F64AFE8" w14:textId="77777777" w:rsidR="002146A4" w:rsidRDefault="002146A4" w:rsidP="002146A4">
      <w:pPr>
        <w:pBdr>
          <w:top w:val="nil"/>
          <w:left w:val="nil"/>
          <w:bottom w:val="nil"/>
          <w:right w:val="nil"/>
          <w:between w:val="nil"/>
        </w:pBdr>
        <w:spacing w:after="0"/>
        <w:rPr>
          <w:rFonts w:ascii="Courier New" w:eastAsia="Courier New" w:hAnsi="Courier New" w:cs="Courier New"/>
          <w:b/>
          <w:bCs/>
          <w:color w:val="931A68"/>
          <w:sz w:val="20"/>
          <w:szCs w:val="20"/>
        </w:rPr>
      </w:pPr>
    </w:p>
    <w:p w14:paraId="64BD38E9" w14:textId="77777777" w:rsidR="002146A4" w:rsidRDefault="002146A4" w:rsidP="002146A4">
      <w:pPr>
        <w:pStyle w:val="Heading1"/>
        <w:pBdr>
          <w:top w:val="nil"/>
          <w:left w:val="nil"/>
          <w:bottom w:val="nil"/>
          <w:right w:val="nil"/>
          <w:between w:val="nil"/>
        </w:pBdr>
        <w:rPr>
          <w:sz w:val="17"/>
          <w:szCs w:val="17"/>
        </w:rPr>
      </w:pPr>
      <w:bookmarkStart w:id="0" w:name="_o7z388g85lfb" w:colFirst="0" w:colLast="0"/>
      <w:bookmarkEnd w:id="0"/>
    </w:p>
    <w:p w14:paraId="4A3D367C" w14:textId="77777777" w:rsidR="002146A4" w:rsidRDefault="002146A4" w:rsidP="002146A4">
      <w:pPr>
        <w:pStyle w:val="Heading1"/>
        <w:pBdr>
          <w:top w:val="nil"/>
          <w:left w:val="nil"/>
          <w:bottom w:val="nil"/>
          <w:right w:val="nil"/>
          <w:between w:val="nil"/>
        </w:pBdr>
      </w:pPr>
    </w:p>
    <w:p w14:paraId="296005D8" w14:textId="77777777" w:rsidR="002146A4" w:rsidRDefault="002146A4" w:rsidP="002146A4">
      <w:pPr>
        <w:pStyle w:val="Heading1"/>
        <w:pBdr>
          <w:top w:val="nil"/>
          <w:left w:val="nil"/>
          <w:bottom w:val="nil"/>
          <w:right w:val="nil"/>
          <w:between w:val="nil"/>
        </w:pBdr>
      </w:pPr>
      <w:r>
        <w:br w:type="page"/>
      </w:r>
    </w:p>
    <w:p w14:paraId="63CCFE4B"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r>
        <w:rPr>
          <w:rFonts w:ascii="Cambria" w:eastAsia="Cambria" w:hAnsi="Cambria" w:cs="Cambria"/>
          <w:b/>
          <w:bCs/>
          <w:color w:val="366091"/>
          <w:sz w:val="28"/>
          <w:szCs w:val="28"/>
        </w:rPr>
        <w:lastRenderedPageBreak/>
        <w:t>Question 3/4: Binary (Search) Trees (6 points)</w:t>
      </w:r>
    </w:p>
    <w:p w14:paraId="4A446062" w14:textId="77777777" w:rsidR="002146A4" w:rsidRDefault="002146A4" w:rsidP="002146A4">
      <w:pPr>
        <w:numPr>
          <w:ilvl w:val="0"/>
          <w:numId w:val="8"/>
        </w:numPr>
        <w:pBdr>
          <w:top w:val="nil"/>
          <w:left w:val="nil"/>
          <w:bottom w:val="nil"/>
          <w:right w:val="nil"/>
          <w:between w:val="nil"/>
        </w:pBdr>
        <w:spacing w:after="0"/>
        <w:rPr>
          <w:rFonts w:ascii="Arial" w:eastAsia="Arial" w:hAnsi="Arial" w:cs="Arial"/>
          <w:sz w:val="24"/>
          <w:szCs w:val="24"/>
        </w:rPr>
      </w:pPr>
      <w:r>
        <w:rPr>
          <w:rFonts w:ascii="Arial" w:eastAsia="Arial" w:hAnsi="Arial" w:cs="Arial"/>
          <w:sz w:val="24"/>
          <w:szCs w:val="24"/>
        </w:rPr>
        <w:t>Write a method that checks whether a binary tree is a binary search tree. What it the time complexity of your method? (3)</w:t>
      </w:r>
    </w:p>
    <w:p w14:paraId="3C3260F9" w14:textId="77777777" w:rsidR="002146A4" w:rsidRDefault="002146A4" w:rsidP="002146A4">
      <w:pPr>
        <w:numPr>
          <w:ilvl w:val="0"/>
          <w:numId w:val="8"/>
        </w:numPr>
        <w:pBdr>
          <w:top w:val="nil"/>
          <w:left w:val="nil"/>
          <w:bottom w:val="nil"/>
          <w:right w:val="nil"/>
          <w:between w:val="nil"/>
        </w:pBdr>
        <w:rPr>
          <w:rFonts w:ascii="Arial" w:eastAsia="Arial" w:hAnsi="Arial" w:cs="Arial"/>
          <w:sz w:val="24"/>
          <w:szCs w:val="24"/>
        </w:rPr>
      </w:pPr>
      <w:r>
        <w:rPr>
          <w:rFonts w:ascii="Arial" w:eastAsia="Arial" w:hAnsi="Arial" w:cs="Arial"/>
          <w:sz w:val="24"/>
          <w:szCs w:val="24"/>
        </w:rPr>
        <w:t xml:space="preserve">Write a method that checks if a binary search tree contains two integer numbers that sum to a given integer number </w:t>
      </w:r>
      <w:r>
        <w:rPr>
          <w:rFonts w:ascii="Arial" w:eastAsia="Arial" w:hAnsi="Arial" w:cs="Arial"/>
          <w:i/>
          <w:iCs/>
          <w:sz w:val="24"/>
          <w:szCs w:val="24"/>
        </w:rPr>
        <w:t>x</w:t>
      </w:r>
      <w:r>
        <w:rPr>
          <w:rFonts w:ascii="Arial" w:eastAsia="Arial" w:hAnsi="Arial" w:cs="Arial"/>
          <w:sz w:val="24"/>
          <w:szCs w:val="24"/>
        </w:rPr>
        <w:t>. What is the time complexity? (3)</w:t>
      </w:r>
    </w:p>
    <w:p w14:paraId="73BF1455" w14:textId="77777777" w:rsidR="002146A4" w:rsidRDefault="002146A4" w:rsidP="002146A4">
      <w:pPr>
        <w:pStyle w:val="Heading1"/>
        <w:pBdr>
          <w:top w:val="nil"/>
          <w:left w:val="nil"/>
          <w:bottom w:val="nil"/>
          <w:right w:val="nil"/>
          <w:between w:val="nil"/>
        </w:pBdr>
      </w:pPr>
      <w:r>
        <w:br w:type="page"/>
      </w:r>
    </w:p>
    <w:p w14:paraId="047C05F5" w14:textId="77777777" w:rsidR="002146A4" w:rsidRDefault="002146A4" w:rsidP="002146A4">
      <w:pPr>
        <w:pBdr>
          <w:top w:val="nil"/>
          <w:left w:val="nil"/>
          <w:bottom w:val="nil"/>
          <w:right w:val="nil"/>
          <w:between w:val="nil"/>
        </w:pBdr>
        <w:jc w:val="both"/>
        <w:rPr>
          <w:rFonts w:ascii="Cambria" w:eastAsia="Cambria" w:hAnsi="Cambria" w:cs="Cambria"/>
          <w:b/>
          <w:bCs/>
          <w:color w:val="366091"/>
          <w:sz w:val="28"/>
          <w:szCs w:val="28"/>
        </w:rPr>
      </w:pPr>
      <w:r>
        <w:rPr>
          <w:rFonts w:ascii="Cambria" w:eastAsia="Cambria" w:hAnsi="Cambria" w:cs="Cambria"/>
          <w:b/>
          <w:bCs/>
          <w:color w:val="366091"/>
          <w:sz w:val="28"/>
          <w:szCs w:val="28"/>
        </w:rPr>
        <w:lastRenderedPageBreak/>
        <w:t>Question 4/4: Graphs (5 points)</w:t>
      </w:r>
    </w:p>
    <w:p w14:paraId="24FD2BE6" w14:textId="77777777" w:rsidR="002146A4" w:rsidRDefault="002146A4" w:rsidP="002146A4">
      <w:pPr>
        <w:pBdr>
          <w:top w:val="nil"/>
          <w:left w:val="nil"/>
          <w:bottom w:val="nil"/>
          <w:right w:val="nil"/>
          <w:between w:val="nil"/>
        </w:pBdr>
        <w:rPr>
          <w:rFonts w:ascii="Cambria" w:eastAsia="Cambria" w:hAnsi="Cambria" w:cs="Cambria"/>
          <w:b/>
          <w:bCs/>
          <w:color w:val="4F81BD"/>
          <w:sz w:val="26"/>
          <w:szCs w:val="26"/>
        </w:rPr>
      </w:pPr>
      <w:r>
        <w:rPr>
          <w:rFonts w:ascii="Arial" w:eastAsia="Arial" w:hAnsi="Arial" w:cs="Arial"/>
          <w:sz w:val="24"/>
          <w:szCs w:val="24"/>
        </w:rPr>
        <w:t>Using the adjacency list graph representation, write a method that returns a (linked) list of predecessors of a given node. You also have to provide the implementation of helper methods on underlying data structures. What is the time complexity of this operation?</w:t>
      </w:r>
    </w:p>
    <w:p w14:paraId="61085F30" w14:textId="77777777" w:rsidR="002146A4" w:rsidRDefault="002146A4">
      <w:pPr>
        <w:pBdr>
          <w:top w:val="nil"/>
          <w:left w:val="nil"/>
          <w:bottom w:val="nil"/>
          <w:right w:val="nil"/>
          <w:between w:val="nil"/>
        </w:pBdr>
        <w:rPr>
          <w:rFonts w:ascii="Arial" w:eastAsia="Arial" w:hAnsi="Arial" w:cs="Arial"/>
          <w:sz w:val="24"/>
          <w:szCs w:val="24"/>
        </w:rPr>
      </w:pPr>
    </w:p>
    <w:p w14:paraId="12356585" w14:textId="77777777" w:rsidR="002146A4" w:rsidRDefault="002146A4">
      <w:pPr>
        <w:pBdr>
          <w:top w:val="nil"/>
          <w:left w:val="nil"/>
          <w:bottom w:val="nil"/>
          <w:right w:val="nil"/>
          <w:between w:val="nil"/>
        </w:pBdr>
        <w:rPr>
          <w:rFonts w:ascii="Arial" w:eastAsia="Arial" w:hAnsi="Arial" w:cs="Arial"/>
          <w:sz w:val="24"/>
          <w:szCs w:val="24"/>
        </w:rPr>
      </w:pPr>
    </w:p>
    <w:p w14:paraId="1CB50B83" w14:textId="77777777" w:rsidR="002146A4" w:rsidRDefault="002146A4" w:rsidP="002146A4">
      <w:pPr>
        <w:jc w:val="both"/>
        <w:rPr>
          <w:rStyle w:val="Heading1Char"/>
        </w:rPr>
      </w:pPr>
      <w:r w:rsidRPr="371D490D">
        <w:rPr>
          <w:rStyle w:val="Heading1Char"/>
        </w:rPr>
        <w:t>Question 1</w:t>
      </w:r>
      <w:r>
        <w:rPr>
          <w:rStyle w:val="Heading1Char"/>
        </w:rPr>
        <w:t>/4</w:t>
      </w:r>
      <w:r w:rsidRPr="371D490D">
        <w:rPr>
          <w:rStyle w:val="Heading1Char"/>
        </w:rPr>
        <w:t xml:space="preserve"> (4 points)</w:t>
      </w:r>
    </w:p>
    <w:p w14:paraId="688774CF"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371D490D">
        <w:rPr>
          <w:rFonts w:ascii="Arial" w:hAnsi="Arial" w:cs="Arial"/>
          <w:sz w:val="24"/>
          <w:szCs w:val="24"/>
        </w:rPr>
        <w:t xml:space="preserve">Write a method </w:t>
      </w:r>
      <w:r>
        <w:rPr>
          <w:rFonts w:ascii="Arial" w:hAnsi="Arial" w:cs="Arial"/>
          <w:b/>
          <w:bCs/>
          <w:sz w:val="24"/>
          <w:szCs w:val="24"/>
        </w:rPr>
        <w:t>LinkedList</w:t>
      </w:r>
      <w:r w:rsidRPr="371D490D">
        <w:rPr>
          <w:rFonts w:ascii="Arial" w:hAnsi="Arial" w:cs="Arial"/>
          <w:b/>
          <w:bCs/>
          <w:sz w:val="24"/>
          <w:szCs w:val="24"/>
        </w:rPr>
        <w:t xml:space="preserve"> </w:t>
      </w:r>
      <w:r>
        <w:rPr>
          <w:rFonts w:ascii="Arial" w:hAnsi="Arial" w:cs="Arial"/>
          <w:b/>
          <w:bCs/>
          <w:sz w:val="24"/>
          <w:szCs w:val="24"/>
        </w:rPr>
        <w:t>extractOdds</w:t>
      </w:r>
      <w:r w:rsidRPr="371D490D">
        <w:rPr>
          <w:rFonts w:ascii="Arial" w:hAnsi="Arial" w:cs="Arial"/>
          <w:b/>
          <w:bCs/>
          <w:sz w:val="24"/>
          <w:szCs w:val="24"/>
        </w:rPr>
        <w:t>()</w:t>
      </w:r>
      <w:r w:rsidRPr="371D490D">
        <w:rPr>
          <w:rFonts w:ascii="Arial" w:hAnsi="Arial" w:cs="Arial"/>
          <w:sz w:val="24"/>
          <w:szCs w:val="24"/>
        </w:rPr>
        <w:t xml:space="preserve"> on the LinkedList class that traverses the list </w:t>
      </w:r>
      <w:r>
        <w:rPr>
          <w:rFonts w:ascii="Arial" w:hAnsi="Arial" w:cs="Arial"/>
          <w:sz w:val="24"/>
          <w:szCs w:val="24"/>
        </w:rPr>
        <w:t>and extracts the odd elements (in-place) and returns a new linked list with the extracted elements</w:t>
      </w:r>
      <w:r w:rsidRPr="371D490D">
        <w:rPr>
          <w:rFonts w:ascii="Arial" w:hAnsi="Arial" w:cs="Arial"/>
          <w:sz w:val="24"/>
          <w:szCs w:val="24"/>
        </w:rPr>
        <w:t>.</w:t>
      </w:r>
    </w:p>
    <w:p w14:paraId="2F990955"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1D07DD72"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371D490D">
        <w:rPr>
          <w:rFonts w:ascii="Arial" w:hAnsi="Arial" w:cs="Arial"/>
          <w:sz w:val="24"/>
          <w:szCs w:val="24"/>
        </w:rPr>
        <w:t xml:space="preserve">For example, </w:t>
      </w:r>
      <w:r>
        <w:rPr>
          <w:rFonts w:ascii="Arial" w:hAnsi="Arial" w:cs="Arial"/>
          <w:sz w:val="24"/>
          <w:szCs w:val="24"/>
        </w:rPr>
        <w:t>for the following list</w:t>
      </w:r>
      <w:r w:rsidRPr="371D490D">
        <w:rPr>
          <w:rFonts w:ascii="Arial" w:hAnsi="Arial" w:cs="Arial"/>
          <w:sz w:val="24"/>
          <w:szCs w:val="24"/>
        </w:rPr>
        <w:t>:</w:t>
      </w:r>
    </w:p>
    <w:p w14:paraId="51C7108A"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5CD26BD4"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371D490D">
        <w:rPr>
          <w:rFonts w:ascii="Arial" w:hAnsi="Arial" w:cs="Arial"/>
          <w:sz w:val="24"/>
          <w:szCs w:val="24"/>
        </w:rPr>
        <w:t>1 -&gt; 2 -&gt; 3 -&gt; 4 -&gt; 5 -&gt; 6 -&gt; 7 -&gt; 8 -&gt; 9 -&gt; 10 -&gt; 11</w:t>
      </w:r>
    </w:p>
    <w:p w14:paraId="0F7F7ADC"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28991168"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the original list would have following elements:</w:t>
      </w:r>
    </w:p>
    <w:p w14:paraId="133D8133"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399240C4"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371D490D">
        <w:rPr>
          <w:rFonts w:ascii="Arial" w:hAnsi="Arial" w:cs="Arial"/>
          <w:sz w:val="24"/>
          <w:szCs w:val="24"/>
        </w:rPr>
        <w:t xml:space="preserve">2 -&gt; </w:t>
      </w:r>
      <w:r>
        <w:rPr>
          <w:rFonts w:ascii="Arial" w:hAnsi="Arial" w:cs="Arial"/>
          <w:sz w:val="24"/>
          <w:szCs w:val="24"/>
        </w:rPr>
        <w:t>4</w:t>
      </w:r>
      <w:r w:rsidRPr="371D490D">
        <w:rPr>
          <w:rFonts w:ascii="Arial" w:hAnsi="Arial" w:cs="Arial"/>
          <w:sz w:val="24"/>
          <w:szCs w:val="24"/>
        </w:rPr>
        <w:t xml:space="preserve"> -&gt; 6 -&gt; </w:t>
      </w:r>
      <w:r>
        <w:rPr>
          <w:rFonts w:ascii="Arial" w:hAnsi="Arial" w:cs="Arial"/>
          <w:sz w:val="24"/>
          <w:szCs w:val="24"/>
        </w:rPr>
        <w:t>8</w:t>
      </w:r>
      <w:r w:rsidRPr="371D490D">
        <w:rPr>
          <w:rFonts w:ascii="Arial" w:hAnsi="Arial" w:cs="Arial"/>
          <w:sz w:val="24"/>
          <w:szCs w:val="24"/>
        </w:rPr>
        <w:t xml:space="preserve"> -&gt; </w:t>
      </w:r>
      <w:r>
        <w:rPr>
          <w:rFonts w:ascii="Arial" w:hAnsi="Arial" w:cs="Arial"/>
          <w:sz w:val="24"/>
          <w:szCs w:val="24"/>
        </w:rPr>
        <w:t>10</w:t>
      </w:r>
    </w:p>
    <w:p w14:paraId="3ACB84BB"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2CAFD87F"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and the newly created and returned list would contain:</w:t>
      </w:r>
    </w:p>
    <w:p w14:paraId="71113C74"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3D491072"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371D490D">
        <w:rPr>
          <w:rFonts w:ascii="Arial" w:hAnsi="Arial" w:cs="Arial"/>
          <w:sz w:val="24"/>
          <w:szCs w:val="24"/>
        </w:rPr>
        <w:t>1 -&gt; 3 -&gt; 5 -&gt; 7 -&gt; 9 -&gt; 11</w:t>
      </w:r>
    </w:p>
    <w:p w14:paraId="3708CB3E" w14:textId="77777777" w:rsidR="002146A4" w:rsidRDefault="002146A4" w:rsidP="002146A4">
      <w:pPr>
        <w:rPr>
          <w:ins w:id="1" w:author="Omelina, Lubos" w:date="2018-08-20T16:59:00Z"/>
          <w:rStyle w:val="Heading1Char"/>
        </w:rPr>
      </w:pPr>
      <w:r w:rsidRPr="371D490D">
        <w:rPr>
          <w:rStyle w:val="Heading1Char"/>
        </w:rPr>
        <w:br w:type="page"/>
      </w:r>
      <w:ins w:id="2" w:author="Omelina, Lubos" w:date="2018-08-20T16:59:00Z">
        <w:r>
          <w:rPr>
            <w:rStyle w:val="Heading1Char"/>
          </w:rPr>
          <w:lastRenderedPageBreak/>
          <w:br w:type="page"/>
        </w:r>
      </w:ins>
    </w:p>
    <w:p w14:paraId="6769DD97" w14:textId="77777777" w:rsidR="002146A4" w:rsidRPr="000940EB" w:rsidRDefault="002146A4" w:rsidP="002146A4">
      <w:pPr>
        <w:widowControl w:val="0"/>
        <w:autoSpaceDE w:val="0"/>
        <w:autoSpaceDN w:val="0"/>
        <w:adjustRightInd w:val="0"/>
        <w:spacing w:after="0" w:line="240" w:lineRule="auto"/>
        <w:rPr>
          <w:rStyle w:val="Heading1Char"/>
          <w:rFonts w:ascii="Arial" w:eastAsiaTheme="minorEastAsia" w:hAnsi="Arial" w:cs="Arial"/>
          <w:b w:val="0"/>
          <w:bCs w:val="0"/>
          <w:sz w:val="24"/>
          <w:szCs w:val="24"/>
        </w:rPr>
      </w:pPr>
    </w:p>
    <w:p w14:paraId="6366E26A" w14:textId="77777777" w:rsidR="002146A4" w:rsidRDefault="002146A4" w:rsidP="002146A4">
      <w:pPr>
        <w:jc w:val="both"/>
        <w:rPr>
          <w:rStyle w:val="Heading1Char"/>
        </w:rPr>
      </w:pPr>
      <w:r w:rsidRPr="371D490D">
        <w:rPr>
          <w:rStyle w:val="Heading1Char"/>
        </w:rPr>
        <w:t>Question 2</w:t>
      </w:r>
      <w:r>
        <w:rPr>
          <w:rStyle w:val="Heading1Char"/>
        </w:rPr>
        <w:t>/4</w:t>
      </w:r>
      <w:r w:rsidRPr="371D490D">
        <w:rPr>
          <w:rStyle w:val="Heading1Char"/>
        </w:rPr>
        <w:t xml:space="preserve"> (6 points)</w:t>
      </w:r>
    </w:p>
    <w:p w14:paraId="7D08E04F" w14:textId="77777777" w:rsidR="002146A4" w:rsidRPr="003B42FC" w:rsidRDefault="002146A4" w:rsidP="002146A4">
      <w:pPr>
        <w:widowControl w:val="0"/>
        <w:autoSpaceDE w:val="0"/>
        <w:autoSpaceDN w:val="0"/>
        <w:adjustRightInd w:val="0"/>
        <w:spacing w:after="0" w:line="240" w:lineRule="auto"/>
        <w:rPr>
          <w:rFonts w:ascii="Arial" w:eastAsia="Arial" w:hAnsi="Arial" w:cs="Arial"/>
          <w:sz w:val="24"/>
          <w:szCs w:val="24"/>
        </w:rPr>
      </w:pPr>
      <w:r w:rsidRPr="003B42FC">
        <w:rPr>
          <w:rFonts w:ascii="Arial" w:eastAsia="Arial" w:hAnsi="Arial" w:cs="Arial"/>
          <w:sz w:val="24"/>
          <w:szCs w:val="24"/>
        </w:rPr>
        <w:t>In a binary tree (</w:t>
      </w:r>
      <w:r w:rsidRPr="003B42FC">
        <w:rPr>
          <w:rFonts w:ascii="Arial" w:eastAsia="Arial" w:hAnsi="Arial" w:cs="Arial"/>
          <w:b/>
          <w:bCs/>
          <w:sz w:val="24"/>
          <w:szCs w:val="24"/>
        </w:rPr>
        <w:t>not</w:t>
      </w:r>
      <w:r w:rsidRPr="003B42FC">
        <w:rPr>
          <w:rFonts w:ascii="Arial" w:eastAsia="Arial" w:hAnsi="Arial" w:cs="Arial"/>
          <w:sz w:val="24"/>
          <w:szCs w:val="24"/>
        </w:rPr>
        <w:t xml:space="preserve"> a binary search tree), the elements are not ordered. It means that for a given node, both children can be larger or smaller.  It is possible that the same element even occurs more than once in the tree. Let’s suppose you need to extend the implementation of this binary tree (</w:t>
      </w:r>
      <w:r w:rsidRPr="003B42FC">
        <w:rPr>
          <w:rFonts w:ascii="Arial" w:eastAsia="Arial" w:hAnsi="Arial" w:cs="Arial"/>
          <w:i/>
          <w:iCs/>
          <w:sz w:val="24"/>
          <w:szCs w:val="24"/>
        </w:rPr>
        <w:t>not binary search tree</w:t>
      </w:r>
      <w:r w:rsidRPr="003B42FC">
        <w:rPr>
          <w:rFonts w:ascii="Arial" w:eastAsia="Arial" w:hAnsi="Arial" w:cs="Arial"/>
          <w:sz w:val="24"/>
          <w:szCs w:val="24"/>
        </w:rPr>
        <w:t>) storing numbers, but you don’t have access to other methods of the tree, only the root node.</w:t>
      </w:r>
    </w:p>
    <w:p w14:paraId="589234CD" w14:textId="77777777" w:rsidR="002146A4" w:rsidRPr="004A7039" w:rsidRDefault="002146A4" w:rsidP="002146A4">
      <w:pPr>
        <w:widowControl w:val="0"/>
        <w:autoSpaceDE w:val="0"/>
        <w:autoSpaceDN w:val="0"/>
        <w:adjustRightInd w:val="0"/>
        <w:spacing w:after="0" w:line="240" w:lineRule="auto"/>
        <w:rPr>
          <w:rFonts w:ascii="Arial" w:eastAsia="Arial" w:hAnsi="Arial" w:cs="Arial"/>
          <w:i/>
          <w:iCs/>
          <w:sz w:val="24"/>
          <w:szCs w:val="24"/>
        </w:rPr>
      </w:pPr>
      <w:r w:rsidRPr="003B42FC">
        <w:rPr>
          <w:rFonts w:ascii="Arial" w:eastAsia="Arial" w:hAnsi="Arial" w:cs="Arial"/>
          <w:i/>
          <w:iCs/>
          <w:sz w:val="24"/>
          <w:szCs w:val="24"/>
        </w:rPr>
        <w:t>Hint: For some questions you could use a Vector or a LinkedList implementation that has the addSorted(…) method.</w:t>
      </w:r>
    </w:p>
    <w:p w14:paraId="7C009148"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3CD27E2D" w14:textId="77777777" w:rsidR="002146A4" w:rsidRDefault="002146A4" w:rsidP="002146A4">
      <w:pPr>
        <w:pStyle w:val="ListParagraph"/>
        <w:widowControl w:val="0"/>
        <w:numPr>
          <w:ilvl w:val="0"/>
          <w:numId w:val="9"/>
        </w:numPr>
        <w:autoSpaceDE w:val="0"/>
        <w:autoSpaceDN w:val="0"/>
        <w:adjustRightInd w:val="0"/>
        <w:spacing w:after="0" w:line="240" w:lineRule="auto"/>
        <w:rPr>
          <w:rFonts w:ascii="Arial" w:hAnsi="Arial" w:cs="Arial"/>
          <w:sz w:val="24"/>
          <w:szCs w:val="24"/>
        </w:rPr>
      </w:pPr>
      <w:r w:rsidRPr="008675A5">
        <w:rPr>
          <w:rFonts w:ascii="Arial" w:hAnsi="Arial" w:cs="Arial"/>
          <w:sz w:val="24"/>
          <w:szCs w:val="24"/>
        </w:rPr>
        <w:t xml:space="preserve">Write a method </w:t>
      </w:r>
      <w:r w:rsidRPr="008675A5">
        <w:rPr>
          <w:rFonts w:ascii="Arial" w:hAnsi="Arial" w:cs="Arial"/>
          <w:b/>
          <w:sz w:val="24"/>
          <w:szCs w:val="24"/>
        </w:rPr>
        <w:t>boolean equals(TreeNode root1, TreeNode root2)</w:t>
      </w:r>
      <w:r w:rsidRPr="008675A5">
        <w:rPr>
          <w:rFonts w:ascii="Arial" w:hAnsi="Arial" w:cs="Arial"/>
          <w:sz w:val="24"/>
          <w:szCs w:val="24"/>
        </w:rPr>
        <w:t xml:space="preserve"> that checks if the two binary trees are structurally identical - they contain nodes with the same values arranged in the same way.</w:t>
      </w:r>
    </w:p>
    <w:p w14:paraId="723F6A53" w14:textId="77777777" w:rsidR="002146A4" w:rsidRDefault="002146A4" w:rsidP="002146A4">
      <w:pPr>
        <w:pStyle w:val="ListParagraph"/>
        <w:widowControl w:val="0"/>
        <w:numPr>
          <w:ilvl w:val="0"/>
          <w:numId w:val="9"/>
        </w:numPr>
        <w:autoSpaceDE w:val="0"/>
        <w:autoSpaceDN w:val="0"/>
        <w:adjustRightInd w:val="0"/>
        <w:spacing w:after="0" w:line="240" w:lineRule="auto"/>
        <w:rPr>
          <w:rFonts w:ascii="Arial" w:hAnsi="Arial" w:cs="Arial"/>
          <w:sz w:val="24"/>
          <w:szCs w:val="24"/>
        </w:rPr>
      </w:pPr>
      <w:r w:rsidRPr="008675A5">
        <w:rPr>
          <w:rFonts w:ascii="Arial" w:hAnsi="Arial" w:cs="Arial"/>
          <w:sz w:val="24"/>
          <w:szCs w:val="24"/>
        </w:rPr>
        <w:t xml:space="preserve">What is the time complexity of the method provided in </w:t>
      </w:r>
      <w:r w:rsidRPr="008675A5">
        <w:rPr>
          <w:rFonts w:ascii="Arial" w:hAnsi="Arial" w:cs="Arial"/>
          <w:i/>
          <w:sz w:val="24"/>
          <w:szCs w:val="24"/>
        </w:rPr>
        <w:t>a)</w:t>
      </w:r>
      <w:r w:rsidRPr="008675A5">
        <w:rPr>
          <w:rFonts w:ascii="Arial" w:hAnsi="Arial" w:cs="Arial"/>
          <w:sz w:val="24"/>
          <w:szCs w:val="24"/>
        </w:rPr>
        <w:t>?</w:t>
      </w:r>
    </w:p>
    <w:p w14:paraId="05DED42A" w14:textId="77777777" w:rsidR="002146A4" w:rsidRDefault="002146A4" w:rsidP="002146A4">
      <w:pPr>
        <w:pStyle w:val="ListParagraph"/>
        <w:widowControl w:val="0"/>
        <w:numPr>
          <w:ilvl w:val="0"/>
          <w:numId w:val="9"/>
        </w:numPr>
        <w:autoSpaceDE w:val="0"/>
        <w:autoSpaceDN w:val="0"/>
        <w:adjustRightInd w:val="0"/>
        <w:spacing w:after="0" w:line="240" w:lineRule="auto"/>
        <w:rPr>
          <w:rFonts w:ascii="Arial" w:hAnsi="Arial" w:cs="Arial"/>
          <w:sz w:val="24"/>
          <w:szCs w:val="24"/>
        </w:rPr>
      </w:pPr>
      <w:r w:rsidRPr="008675A5">
        <w:rPr>
          <w:rFonts w:ascii="Arial" w:hAnsi="Arial" w:cs="Arial"/>
          <w:sz w:val="24"/>
          <w:szCs w:val="24"/>
        </w:rPr>
        <w:t xml:space="preserve">Write a method </w:t>
      </w:r>
      <w:r w:rsidRPr="008675A5">
        <w:rPr>
          <w:rFonts w:ascii="Arial" w:hAnsi="Arial" w:cs="Arial"/>
          <w:b/>
          <w:sz w:val="24"/>
          <w:szCs w:val="24"/>
        </w:rPr>
        <w:t>boolean valuesEqual(TreeNode root1, TreeNode root2)</w:t>
      </w:r>
      <w:r w:rsidRPr="008675A5">
        <w:rPr>
          <w:rFonts w:ascii="Arial" w:hAnsi="Arial" w:cs="Arial"/>
          <w:sz w:val="24"/>
          <w:szCs w:val="24"/>
        </w:rPr>
        <w:t xml:space="preserve"> that checks if values of the binary trees are equal regardless the structure.</w:t>
      </w:r>
    </w:p>
    <w:p w14:paraId="507DF2D9" w14:textId="77777777" w:rsidR="002146A4" w:rsidRPr="008675A5" w:rsidRDefault="002146A4" w:rsidP="002146A4">
      <w:pPr>
        <w:pStyle w:val="ListParagraph"/>
        <w:widowControl w:val="0"/>
        <w:numPr>
          <w:ilvl w:val="0"/>
          <w:numId w:val="9"/>
        </w:numPr>
        <w:autoSpaceDE w:val="0"/>
        <w:autoSpaceDN w:val="0"/>
        <w:adjustRightInd w:val="0"/>
        <w:spacing w:after="0" w:line="240" w:lineRule="auto"/>
        <w:rPr>
          <w:rFonts w:ascii="Arial" w:hAnsi="Arial" w:cs="Arial"/>
          <w:sz w:val="24"/>
          <w:szCs w:val="24"/>
        </w:rPr>
      </w:pPr>
      <w:r w:rsidRPr="008675A5">
        <w:rPr>
          <w:rFonts w:ascii="Arial" w:hAnsi="Arial" w:cs="Arial"/>
          <w:sz w:val="24"/>
          <w:szCs w:val="24"/>
        </w:rPr>
        <w:t xml:space="preserve">What would be the time complexity following the strategy provided in </w:t>
      </w:r>
      <w:r w:rsidRPr="008675A5">
        <w:rPr>
          <w:rFonts w:ascii="Arial" w:hAnsi="Arial" w:cs="Arial"/>
          <w:i/>
          <w:iCs/>
          <w:sz w:val="24"/>
          <w:szCs w:val="24"/>
        </w:rPr>
        <w:t>c)</w:t>
      </w:r>
      <w:r w:rsidRPr="008675A5">
        <w:rPr>
          <w:rFonts w:ascii="Arial" w:hAnsi="Arial" w:cs="Arial"/>
          <w:sz w:val="24"/>
          <w:szCs w:val="24"/>
        </w:rPr>
        <w:t>?</w:t>
      </w:r>
    </w:p>
    <w:p w14:paraId="0ADA5364" w14:textId="77777777" w:rsidR="002146A4" w:rsidRDefault="002146A4" w:rsidP="002146A4">
      <w:pPr>
        <w:rPr>
          <w:ins w:id="3" w:author="Omelina, Lubos" w:date="2018-08-20T16:59:00Z"/>
          <w:rFonts w:ascii="Arial" w:hAnsi="Arial" w:cs="Arial"/>
          <w:sz w:val="24"/>
          <w:szCs w:val="24"/>
        </w:rPr>
      </w:pPr>
      <w:ins w:id="4" w:author="Omelina, Lubos" w:date="2018-08-20T16:59:00Z">
        <w:r>
          <w:rPr>
            <w:rFonts w:ascii="Arial" w:hAnsi="Arial" w:cs="Arial"/>
            <w:sz w:val="24"/>
            <w:szCs w:val="24"/>
          </w:rPr>
          <w:br w:type="page"/>
        </w:r>
      </w:ins>
    </w:p>
    <w:p w14:paraId="74BDCDA9"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3087BE49" w14:textId="77777777" w:rsidR="002146A4" w:rsidRPr="00475BBF" w:rsidRDefault="002146A4" w:rsidP="002146A4">
      <w:pPr>
        <w:widowControl w:val="0"/>
        <w:autoSpaceDE w:val="0"/>
        <w:autoSpaceDN w:val="0"/>
        <w:adjustRightInd w:val="0"/>
        <w:spacing w:after="0" w:line="240" w:lineRule="auto"/>
        <w:rPr>
          <w:rFonts w:ascii="Arial" w:hAnsi="Arial" w:cs="Arial"/>
          <w:sz w:val="24"/>
          <w:szCs w:val="24"/>
        </w:rPr>
      </w:pPr>
    </w:p>
    <w:p w14:paraId="629BD3F4" w14:textId="77777777" w:rsidR="002146A4" w:rsidRPr="00475BBF" w:rsidRDefault="002146A4" w:rsidP="002146A4">
      <w:pPr>
        <w:widowControl w:val="0"/>
        <w:autoSpaceDE w:val="0"/>
        <w:autoSpaceDN w:val="0"/>
        <w:adjustRightInd w:val="0"/>
        <w:spacing w:after="0" w:line="240" w:lineRule="auto"/>
        <w:rPr>
          <w:rFonts w:ascii="Arial" w:hAnsi="Arial" w:cs="Arial"/>
          <w:b/>
          <w:bCs/>
          <w:sz w:val="24"/>
          <w:szCs w:val="24"/>
          <w:lang w:val="en-GB"/>
        </w:rPr>
      </w:pPr>
    </w:p>
    <w:p w14:paraId="0F1F24E4" w14:textId="77777777" w:rsidR="002146A4" w:rsidRPr="00475BBF" w:rsidRDefault="002146A4" w:rsidP="002146A4">
      <w:pPr>
        <w:widowControl w:val="0"/>
        <w:autoSpaceDE w:val="0"/>
        <w:autoSpaceDN w:val="0"/>
        <w:adjustRightInd w:val="0"/>
        <w:spacing w:after="0" w:line="240" w:lineRule="auto"/>
        <w:rPr>
          <w:rFonts w:ascii="Arial" w:hAnsi="Arial" w:cs="Arial"/>
          <w:b/>
          <w:bCs/>
          <w:sz w:val="24"/>
          <w:szCs w:val="24"/>
          <w:lang w:val="en-GB"/>
        </w:rPr>
      </w:pPr>
    </w:p>
    <w:p w14:paraId="38D6EBDC" w14:textId="77777777" w:rsidR="002146A4" w:rsidRDefault="002146A4" w:rsidP="002146A4">
      <w:pPr>
        <w:rPr>
          <w:rFonts w:asciiTheme="majorHAnsi" w:eastAsiaTheme="majorEastAsia" w:hAnsiTheme="majorHAnsi" w:cstheme="majorBidi"/>
          <w:b/>
          <w:bCs/>
          <w:color w:val="365F91" w:themeColor="accent1" w:themeShade="BF"/>
          <w:sz w:val="28"/>
          <w:szCs w:val="28"/>
        </w:rPr>
      </w:pPr>
      <w:r>
        <w:br w:type="page"/>
      </w:r>
    </w:p>
    <w:p w14:paraId="28233722" w14:textId="77777777" w:rsidR="002146A4" w:rsidRDefault="002146A4" w:rsidP="002146A4">
      <w:pPr>
        <w:pStyle w:val="Heading1"/>
      </w:pPr>
      <w:r>
        <w:lastRenderedPageBreak/>
        <w:t>Question 3/4 (4 points)</w:t>
      </w:r>
    </w:p>
    <w:p w14:paraId="6A06CF84" w14:textId="77777777" w:rsidR="002146A4" w:rsidRPr="004A7039" w:rsidRDefault="002146A4" w:rsidP="002146A4">
      <w:pPr>
        <w:rPr>
          <w:rFonts w:ascii="Arial" w:eastAsia="Arial" w:hAnsi="Arial" w:cs="Arial"/>
          <w:sz w:val="24"/>
          <w:szCs w:val="24"/>
        </w:rPr>
      </w:pPr>
      <w:r w:rsidRPr="004A7039">
        <w:rPr>
          <w:rFonts w:ascii="Arial" w:eastAsia="Arial" w:hAnsi="Arial" w:cs="Arial"/>
          <w:sz w:val="24"/>
          <w:szCs w:val="24"/>
        </w:rPr>
        <w:t xml:space="preserve">Write a method </w:t>
      </w:r>
      <w:r w:rsidRPr="004A7039">
        <w:rPr>
          <w:rFonts w:ascii="Arial" w:eastAsia="Arial" w:hAnsi="Arial" w:cs="Arial"/>
          <w:b/>
          <w:bCs/>
          <w:sz w:val="24"/>
          <w:szCs w:val="24"/>
        </w:rPr>
        <w:t>void permute(Vector objects)</w:t>
      </w:r>
      <w:r w:rsidRPr="004A7039">
        <w:rPr>
          <w:rFonts w:ascii="Arial" w:eastAsia="Arial" w:hAnsi="Arial" w:cs="Arial"/>
          <w:sz w:val="24"/>
          <w:szCs w:val="24"/>
        </w:rPr>
        <w:t xml:space="preserve"> that uses a stack S and/or a queue Q to print all possible permutations of an n-element set T non-recursively. Since the parameters are objects, you should use the toString() method.</w:t>
      </w:r>
    </w:p>
    <w:p w14:paraId="2253F5B0" w14:textId="77777777" w:rsidR="002146A4" w:rsidRPr="00CD3B1F" w:rsidRDefault="002146A4" w:rsidP="002146A4">
      <w:pPr>
        <w:rPr>
          <w:rFonts w:ascii="Arial" w:hAnsi="Arial" w:cs="Arial"/>
          <w:sz w:val="24"/>
          <w:szCs w:val="24"/>
        </w:rPr>
      </w:pPr>
      <w:r w:rsidRPr="00CD3B1F">
        <w:rPr>
          <w:rFonts w:ascii="Arial" w:hAnsi="Arial" w:cs="Arial"/>
          <w:sz w:val="24"/>
          <w:szCs w:val="24"/>
        </w:rPr>
        <w:t>Permutations for objects ‘A’, ‘A’, ‘C’ are:</w:t>
      </w:r>
    </w:p>
    <w:p w14:paraId="0A0528A6" w14:textId="77777777" w:rsidR="002146A4" w:rsidRPr="00CD3B1F" w:rsidRDefault="002146A4" w:rsidP="002146A4">
      <w:pPr>
        <w:rPr>
          <w:rFonts w:ascii="Arial" w:hAnsi="Arial" w:cs="Arial"/>
          <w:sz w:val="24"/>
          <w:szCs w:val="24"/>
        </w:rPr>
      </w:pPr>
      <w:r w:rsidRPr="00CD3B1F">
        <w:rPr>
          <w:rFonts w:ascii="Arial" w:hAnsi="Arial" w:cs="Arial"/>
          <w:sz w:val="24"/>
          <w:szCs w:val="24"/>
        </w:rPr>
        <w:t>[AAC, ACA, CAA]</w:t>
      </w:r>
    </w:p>
    <w:p w14:paraId="02F51544" w14:textId="77777777" w:rsidR="002146A4" w:rsidRPr="00CD3B1F" w:rsidRDefault="002146A4" w:rsidP="002146A4">
      <w:pPr>
        <w:rPr>
          <w:rFonts w:ascii="Arial" w:hAnsi="Arial" w:cs="Arial"/>
          <w:sz w:val="24"/>
          <w:szCs w:val="24"/>
        </w:rPr>
      </w:pPr>
      <w:r w:rsidRPr="00CD3B1F">
        <w:rPr>
          <w:rFonts w:ascii="Arial" w:hAnsi="Arial" w:cs="Arial"/>
          <w:sz w:val="24"/>
          <w:szCs w:val="24"/>
        </w:rPr>
        <w:t>Permutations for ‘A’, ‘B’, ‘C’ are:</w:t>
      </w:r>
    </w:p>
    <w:p w14:paraId="0F3D8495" w14:textId="77777777" w:rsidR="002146A4" w:rsidRDefault="002146A4" w:rsidP="002146A4">
      <w:pPr>
        <w:rPr>
          <w:ins w:id="5" w:author="Omelina, Lubos" w:date="2018-08-20T16:59:00Z"/>
          <w:rStyle w:val="Heading1Char"/>
        </w:rPr>
      </w:pPr>
      <w:r w:rsidRPr="00CD3B1F">
        <w:rPr>
          <w:rFonts w:ascii="Arial" w:hAnsi="Arial" w:cs="Arial"/>
          <w:sz w:val="24"/>
          <w:szCs w:val="24"/>
        </w:rPr>
        <w:t>[ACB, ABC, BCA, CBA, CAB, BAC]</w:t>
      </w:r>
      <w:r w:rsidRPr="59F9BA2C">
        <w:rPr>
          <w:rStyle w:val="Heading1Char"/>
        </w:rPr>
        <w:br w:type="page"/>
      </w:r>
      <w:ins w:id="6" w:author="Omelina, Lubos" w:date="2018-08-20T16:59:00Z">
        <w:r>
          <w:rPr>
            <w:rStyle w:val="Heading1Char"/>
          </w:rPr>
          <w:lastRenderedPageBreak/>
          <w:br w:type="page"/>
        </w:r>
      </w:ins>
    </w:p>
    <w:p w14:paraId="4614086B" w14:textId="77777777" w:rsidR="002146A4" w:rsidRDefault="002146A4" w:rsidP="002146A4">
      <w:pPr>
        <w:jc w:val="both"/>
        <w:rPr>
          <w:rStyle w:val="Heading1Char"/>
        </w:rPr>
      </w:pPr>
      <w:r w:rsidRPr="371D490D">
        <w:rPr>
          <w:rStyle w:val="Heading1Char"/>
        </w:rPr>
        <w:lastRenderedPageBreak/>
        <w:t xml:space="preserve">Question </w:t>
      </w:r>
      <w:r>
        <w:rPr>
          <w:rStyle w:val="Heading1Char"/>
        </w:rPr>
        <w:t>4/4</w:t>
      </w:r>
      <w:r w:rsidRPr="371D490D">
        <w:rPr>
          <w:rStyle w:val="Heading1Char"/>
        </w:rPr>
        <w:t>: Graphs (6 points)</w:t>
      </w:r>
    </w:p>
    <w:p w14:paraId="0993DBDF" w14:textId="77777777" w:rsidR="002146A4" w:rsidRPr="00FB74B2" w:rsidRDefault="002146A4" w:rsidP="002146A4">
      <w:pPr>
        <w:rPr>
          <w:rFonts w:ascii="Arial" w:hAnsi="Arial" w:cs="Arial"/>
          <w:sz w:val="24"/>
          <w:szCs w:val="24"/>
        </w:rPr>
      </w:pPr>
      <w:r w:rsidRPr="00FB74B2">
        <w:rPr>
          <w:rFonts w:ascii="Arial" w:hAnsi="Arial" w:cs="Arial"/>
          <w:sz w:val="24"/>
          <w:szCs w:val="24"/>
        </w:rPr>
        <w:t>In a directed graph, the in-degree of a vertex is defined as the number of incoming edges in the vertex. Similarly, the out-degree of a vertex is defined as the number of outgoing edges of the vertex.</w:t>
      </w:r>
    </w:p>
    <w:p w14:paraId="0866BC2D" w14:textId="77777777" w:rsidR="002146A4" w:rsidRPr="00FB74B2" w:rsidRDefault="002146A4" w:rsidP="002146A4">
      <w:pPr>
        <w:rPr>
          <w:rFonts w:ascii="Arial" w:hAnsi="Arial" w:cs="Arial"/>
          <w:sz w:val="24"/>
          <w:szCs w:val="24"/>
        </w:rPr>
      </w:pPr>
      <w:r w:rsidRPr="00FB74B2">
        <w:rPr>
          <w:rFonts w:ascii="Arial" w:hAnsi="Arial" w:cs="Arial"/>
          <w:sz w:val="24"/>
          <w:szCs w:val="24"/>
        </w:rPr>
        <w:t>Extend the edge list representation of a graph to compute the in-degree and out-degree of a given vertex. Do this by Implementing the following methods on the graph class</w:t>
      </w:r>
    </w:p>
    <w:p w14:paraId="684DCCBB" w14:textId="77777777" w:rsidR="002146A4" w:rsidRPr="00FB74B2" w:rsidRDefault="002146A4" w:rsidP="002146A4">
      <w:pPr>
        <w:rPr>
          <w:rFonts w:ascii="Arial" w:hAnsi="Arial" w:cs="Arial"/>
          <w:b/>
          <w:sz w:val="24"/>
          <w:szCs w:val="24"/>
        </w:rPr>
      </w:pPr>
      <w:r w:rsidRPr="00FB74B2">
        <w:rPr>
          <w:rFonts w:ascii="Arial" w:hAnsi="Arial" w:cs="Arial"/>
          <w:b/>
          <w:sz w:val="24"/>
          <w:szCs w:val="24"/>
        </w:rPr>
        <w:t>int outDegree(string nodeLabel)</w:t>
      </w:r>
    </w:p>
    <w:p w14:paraId="0BB41F98" w14:textId="77777777" w:rsidR="002146A4" w:rsidRPr="00FB74B2" w:rsidRDefault="002146A4" w:rsidP="002146A4">
      <w:pPr>
        <w:rPr>
          <w:rFonts w:ascii="Arial" w:hAnsi="Arial" w:cs="Arial"/>
          <w:sz w:val="24"/>
          <w:szCs w:val="24"/>
        </w:rPr>
      </w:pPr>
      <w:r w:rsidRPr="00FB74B2">
        <w:rPr>
          <w:rFonts w:ascii="Arial" w:hAnsi="Arial" w:cs="Arial"/>
          <w:b/>
          <w:sz w:val="24"/>
          <w:szCs w:val="24"/>
        </w:rPr>
        <w:t>int inDegree(string nodeLabel)</w:t>
      </w:r>
    </w:p>
    <w:p w14:paraId="182CAEC9" w14:textId="77777777" w:rsidR="002146A4" w:rsidRDefault="002146A4" w:rsidP="002146A4">
      <w:r>
        <w:br w:type="page"/>
      </w:r>
    </w:p>
    <w:p w14:paraId="053A2113" w14:textId="77777777" w:rsidR="002146A4" w:rsidRDefault="002146A4" w:rsidP="002146A4"/>
    <w:p w14:paraId="22139764" w14:textId="77777777" w:rsidR="002146A4" w:rsidRPr="008553CC" w:rsidRDefault="002146A4" w:rsidP="002146A4"/>
    <w:p w14:paraId="64A3A7B9" w14:textId="77777777" w:rsidR="002146A4" w:rsidRDefault="002146A4" w:rsidP="002146A4">
      <w:pPr>
        <w:pStyle w:val="ListParagraph"/>
        <w:jc w:val="both"/>
      </w:pPr>
    </w:p>
    <w:p w14:paraId="75666096" w14:textId="77777777" w:rsidR="002146A4" w:rsidRDefault="002146A4" w:rsidP="002146A4">
      <w:pPr>
        <w:pStyle w:val="ListParagraph"/>
        <w:jc w:val="both"/>
      </w:pPr>
    </w:p>
    <w:p w14:paraId="73944869" w14:textId="77777777" w:rsidR="002146A4" w:rsidRDefault="002146A4" w:rsidP="002146A4">
      <w:pPr>
        <w:pStyle w:val="ListParagraph"/>
        <w:jc w:val="both"/>
      </w:pPr>
    </w:p>
    <w:p w14:paraId="1AAACFF8" w14:textId="77777777" w:rsidR="002146A4" w:rsidRDefault="002146A4" w:rsidP="002146A4">
      <w:pPr>
        <w:pStyle w:val="ListParagraph"/>
        <w:jc w:val="both"/>
      </w:pPr>
    </w:p>
    <w:p w14:paraId="25F91F42" w14:textId="77777777" w:rsidR="002146A4" w:rsidRDefault="002146A4" w:rsidP="002146A4">
      <w:pPr>
        <w:pStyle w:val="ListParagraph"/>
        <w:jc w:val="both"/>
      </w:pPr>
    </w:p>
    <w:p w14:paraId="6130E95D" w14:textId="77777777" w:rsidR="002146A4" w:rsidRDefault="002146A4" w:rsidP="002146A4">
      <w:pPr>
        <w:sectPr w:rsidR="002146A4" w:rsidSect="002146A4">
          <w:headerReference w:type="default" r:id="rId9"/>
          <w:pgSz w:w="12240" w:h="15840"/>
          <w:pgMar w:top="720" w:right="720" w:bottom="720" w:left="720" w:header="0" w:footer="708" w:gutter="0"/>
          <w:cols w:space="708"/>
          <w:docGrid w:linePitch="360"/>
        </w:sectPr>
      </w:pPr>
    </w:p>
    <w:p w14:paraId="2C756C14" w14:textId="77777777" w:rsidR="002146A4" w:rsidRDefault="002146A4" w:rsidP="002146A4">
      <w:pPr>
        <w:pStyle w:val="Heading1"/>
      </w:pPr>
      <w:r>
        <w:lastRenderedPageBreak/>
        <w:t>Provided Code</w:t>
      </w:r>
    </w:p>
    <w:p w14:paraId="2FC00632" w14:textId="77777777" w:rsidR="002146A4" w:rsidRPr="00157998" w:rsidRDefault="002146A4" w:rsidP="002146A4">
      <w:pPr>
        <w:pStyle w:val="Heading2"/>
        <w:spacing w:before="0" w:line="240" w:lineRule="auto"/>
      </w:pPr>
      <w:r>
        <w:t>Linked List</w:t>
      </w:r>
    </w:p>
    <w:p w14:paraId="74BA7837" w14:textId="77777777" w:rsidR="002146A4" w:rsidRDefault="002146A4" w:rsidP="002146A4">
      <w:pPr>
        <w:widowControl w:val="0"/>
        <w:autoSpaceDE w:val="0"/>
        <w:autoSpaceDN w:val="0"/>
        <w:adjustRightInd w:val="0"/>
        <w:spacing w:after="0" w:line="240" w:lineRule="auto"/>
        <w:rPr>
          <w:rFonts w:ascii="Monaco" w:hAnsi="Monaco" w:cs="Monaco"/>
          <w:b/>
          <w:bCs/>
          <w:color w:val="7F0055"/>
          <w:sz w:val="14"/>
        </w:rPr>
      </w:pPr>
    </w:p>
    <w:p w14:paraId="30A2BDD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class</w:t>
      </w:r>
      <w:r w:rsidRPr="00CC13E0">
        <w:rPr>
          <w:rFonts w:ascii="Monaco" w:hAnsi="Monaco" w:cs="Monaco"/>
          <w:color w:val="000000" w:themeColor="text1"/>
          <w:sz w:val="18"/>
          <w:szCs w:val="18"/>
        </w:rPr>
        <w:t xml:space="preserve"> LinkedList </w:t>
      </w:r>
      <w:r w:rsidRPr="00CC13E0">
        <w:rPr>
          <w:rFonts w:ascii="Monaco" w:hAnsi="Monaco" w:cs="Monaco"/>
          <w:b/>
          <w:bCs/>
          <w:color w:val="7F0055"/>
          <w:sz w:val="18"/>
          <w:szCs w:val="18"/>
        </w:rPr>
        <w:t>implements</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w:t>
      </w:r>
    </w:p>
    <w:p w14:paraId="6E5964C6"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class</w:t>
      </w:r>
      <w:r w:rsidRPr="00CC13E0">
        <w:rPr>
          <w:rFonts w:ascii="Monaco" w:hAnsi="Monaco" w:cs="Monaco"/>
          <w:color w:val="000000" w:themeColor="text1"/>
          <w:sz w:val="18"/>
          <w:szCs w:val="18"/>
        </w:rPr>
        <w:t xml:space="preserve"> ListElement</w:t>
      </w:r>
    </w:p>
    <w:p w14:paraId="767BFC4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0D8B509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w:t>
      </w:r>
    </w:p>
    <w:p w14:paraId="34A0A93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ListElement </w:t>
      </w:r>
      <w:r w:rsidRPr="00CC13E0">
        <w:rPr>
          <w:rFonts w:ascii="Monaco" w:hAnsi="Monaco" w:cs="Monaco"/>
          <w:color w:val="0000C0"/>
          <w:sz w:val="18"/>
          <w:szCs w:val="18"/>
        </w:rPr>
        <w:t>el2</w:t>
      </w:r>
      <w:r w:rsidRPr="00CC13E0">
        <w:rPr>
          <w:rFonts w:ascii="Monaco" w:hAnsi="Monaco" w:cs="Monaco"/>
          <w:color w:val="000000" w:themeColor="text1"/>
          <w:sz w:val="18"/>
          <w:szCs w:val="18"/>
        </w:rPr>
        <w:t>;</w:t>
      </w:r>
    </w:p>
    <w:p w14:paraId="1288B1CC"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21199A8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el, ListElement nextElement)</w:t>
      </w:r>
    </w:p>
    <w:p w14:paraId="6E4A0874"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29333B0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 xml:space="preserve"> = el;</w:t>
      </w:r>
    </w:p>
    <w:p w14:paraId="2D6D7E1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 xml:space="preserve"> = nextElement;</w:t>
      </w:r>
    </w:p>
    <w:p w14:paraId="5C8B6224"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6A40EFD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583E197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el)</w:t>
      </w:r>
    </w:p>
    <w:p w14:paraId="6163EEE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51D1EE3C"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this</w:t>
      </w:r>
      <w:r w:rsidRPr="00CC13E0">
        <w:rPr>
          <w:rFonts w:ascii="Monaco" w:hAnsi="Monaco" w:cs="Monaco"/>
          <w:color w:val="000000" w:themeColor="text1"/>
          <w:sz w:val="18"/>
          <w:szCs w:val="18"/>
        </w:rPr>
        <w:t>(el,</w:t>
      </w:r>
      <w:r w:rsidRPr="00CC13E0">
        <w:rPr>
          <w:rFonts w:ascii="Monaco" w:hAnsi="Monaco" w:cs="Monaco"/>
          <w:b/>
          <w:bCs/>
          <w:color w:val="7F0055"/>
          <w:sz w:val="18"/>
          <w:szCs w:val="18"/>
        </w:rPr>
        <w:t>null</w:t>
      </w:r>
      <w:r w:rsidRPr="00CC13E0">
        <w:rPr>
          <w:rFonts w:ascii="Monaco" w:hAnsi="Monaco" w:cs="Monaco"/>
          <w:color w:val="000000" w:themeColor="text1"/>
          <w:sz w:val="18"/>
          <w:szCs w:val="18"/>
        </w:rPr>
        <w:t>);</w:t>
      </w:r>
    </w:p>
    <w:p w14:paraId="7DAD6276"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7FA753EE"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514BD67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first()</w:t>
      </w:r>
    </w:p>
    <w:p w14:paraId="656F303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759A063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return</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w:t>
      </w:r>
    </w:p>
    <w:p w14:paraId="30ED9AC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26580862"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1A4658A4"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 rest()</w:t>
      </w:r>
    </w:p>
    <w:p w14:paraId="17C3588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3C2821C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return</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w:t>
      </w:r>
    </w:p>
    <w:p w14:paraId="6AA507B0"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5824EBD0"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1B777497"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void</w:t>
      </w:r>
      <w:r w:rsidRPr="00CC13E0">
        <w:rPr>
          <w:rFonts w:ascii="Monaco" w:hAnsi="Monaco" w:cs="Monaco"/>
          <w:color w:val="000000" w:themeColor="text1"/>
          <w:sz w:val="18"/>
          <w:szCs w:val="18"/>
        </w:rPr>
        <w:t xml:space="preserve"> setFirst(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value)</w:t>
      </w:r>
    </w:p>
    <w:p w14:paraId="50C0792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02F4C522"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 xml:space="preserve"> = value;</w:t>
      </w:r>
    </w:p>
    <w:p w14:paraId="033B556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16486F7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73EA1726"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void</w:t>
      </w:r>
      <w:r w:rsidRPr="00CC13E0">
        <w:rPr>
          <w:rFonts w:ascii="Monaco" w:hAnsi="Monaco" w:cs="Monaco"/>
          <w:color w:val="000000" w:themeColor="text1"/>
          <w:sz w:val="18"/>
          <w:szCs w:val="18"/>
        </w:rPr>
        <w:t xml:space="preserve"> setRest(ListElement value)</w:t>
      </w:r>
    </w:p>
    <w:p w14:paraId="7686F1F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31FDDE1C"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 xml:space="preserve"> = value;</w:t>
      </w:r>
    </w:p>
    <w:p w14:paraId="733EAD5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468DB6C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45A9E302" w14:textId="77777777" w:rsidR="002146A4" w:rsidRPr="00CC13E0" w:rsidRDefault="002146A4" w:rsidP="002146A4">
      <w:pPr>
        <w:widowControl w:val="0"/>
        <w:autoSpaceDE w:val="0"/>
        <w:autoSpaceDN w:val="0"/>
        <w:adjustRightInd w:val="0"/>
        <w:spacing w:after="0" w:line="240" w:lineRule="auto"/>
        <w:jc w:val="center"/>
        <w:rPr>
          <w:rFonts w:ascii="Monaco" w:hAnsi="Monaco" w:cs="Monaco"/>
          <w:sz w:val="18"/>
          <w:szCs w:val="18"/>
        </w:rPr>
      </w:pPr>
    </w:p>
    <w:p w14:paraId="2176A117"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protected</w:t>
      </w:r>
      <w:r w:rsidRPr="00CC13E0">
        <w:rPr>
          <w:rFonts w:ascii="Monaco" w:hAnsi="Monaco" w:cs="Monaco"/>
          <w:color w:val="000000" w:themeColor="text1"/>
          <w:sz w:val="18"/>
          <w:szCs w:val="18"/>
        </w:rPr>
        <w:t xml:space="preserve"> ListElement </w:t>
      </w:r>
      <w:r w:rsidRPr="00CC13E0">
        <w:rPr>
          <w:rFonts w:ascii="Monaco" w:hAnsi="Monaco" w:cs="Monaco"/>
          <w:color w:val="0000C0"/>
          <w:sz w:val="18"/>
          <w:szCs w:val="18"/>
        </w:rPr>
        <w:t>head</w:t>
      </w:r>
      <w:r w:rsidRPr="00CC13E0">
        <w:rPr>
          <w:rFonts w:ascii="Monaco" w:hAnsi="Monaco" w:cs="Monaco"/>
          <w:color w:val="000000" w:themeColor="text1"/>
          <w:sz w:val="18"/>
          <w:szCs w:val="18"/>
        </w:rPr>
        <w:t>;</w:t>
      </w:r>
    </w:p>
    <w:p w14:paraId="5F0EAF4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int</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count</w:t>
      </w:r>
      <w:r w:rsidRPr="00CC13E0">
        <w:rPr>
          <w:rFonts w:ascii="Monaco" w:hAnsi="Monaco" w:cs="Monaco"/>
          <w:color w:val="000000" w:themeColor="text1"/>
          <w:sz w:val="18"/>
          <w:szCs w:val="18"/>
        </w:rPr>
        <w:t xml:space="preserve"> = 0;</w:t>
      </w:r>
    </w:p>
    <w:p w14:paraId="5166C19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6E1D50F6"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LinkedList()</w:t>
      </w:r>
    </w:p>
    <w:p w14:paraId="75B7D36B"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283698D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head</w:t>
      </w:r>
      <w:r w:rsidRPr="00CC13E0">
        <w:rPr>
          <w:rFonts w:ascii="Monaco" w:hAnsi="Monaco" w:cs="Monaco"/>
          <w:color w:val="000000" w:themeColor="text1"/>
          <w:sz w:val="18"/>
          <w:szCs w:val="18"/>
        </w:rPr>
        <w:t xml:space="preserve"> = </w:t>
      </w:r>
      <w:r w:rsidRPr="00CC13E0">
        <w:rPr>
          <w:rFonts w:ascii="Monaco" w:hAnsi="Monaco" w:cs="Monaco"/>
          <w:b/>
          <w:bCs/>
          <w:color w:val="7F0055"/>
          <w:sz w:val="18"/>
          <w:szCs w:val="18"/>
        </w:rPr>
        <w:t>null</w:t>
      </w:r>
      <w:r w:rsidRPr="00CC13E0">
        <w:rPr>
          <w:rFonts w:ascii="Monaco" w:hAnsi="Monaco" w:cs="Monaco"/>
          <w:color w:val="000000" w:themeColor="text1"/>
          <w:sz w:val="18"/>
          <w:szCs w:val="18"/>
        </w:rPr>
        <w:t>;</w:t>
      </w:r>
    </w:p>
    <w:p w14:paraId="519282BD"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7CAE788E"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sz w:val="18"/>
          <w:szCs w:val="18"/>
        </w:rPr>
      </w:pPr>
    </w:p>
    <w:p w14:paraId="4C53CF01"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public String toString()</w:t>
      </w:r>
    </w:p>
    <w:p w14:paraId="46393719"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1C039CD7"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String result = "(";</w:t>
      </w:r>
    </w:p>
    <w:p w14:paraId="51A4A704"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lastRenderedPageBreak/>
        <w:t xml:space="preserve">      ListElement d = head;</w:t>
      </w:r>
    </w:p>
    <w:p w14:paraId="34A82629"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while(d != null)</w:t>
      </w:r>
    </w:p>
    <w:p w14:paraId="31CCC757"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18082348"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result += d.first().toString();</w:t>
      </w:r>
    </w:p>
    <w:p w14:paraId="0B3E505C"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result += " ";</w:t>
      </w:r>
    </w:p>
    <w:p w14:paraId="709D8CAC"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d = d.rest();</w:t>
      </w:r>
    </w:p>
    <w:p w14:paraId="672A859D"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6554BDDC"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result += ")";</w:t>
      </w:r>
    </w:p>
    <w:p w14:paraId="7F049B5A"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return result;</w:t>
      </w:r>
    </w:p>
    <w:p w14:paraId="6EC8C441" w14:textId="77777777" w:rsidR="002146A4" w:rsidRPr="00CC13E0" w:rsidRDefault="002146A4" w:rsidP="002146A4">
      <w:pPr>
        <w:widowControl w:val="0"/>
        <w:autoSpaceDE w:val="0"/>
        <w:autoSpaceDN w:val="0"/>
        <w:adjustRightInd w:val="0"/>
        <w:spacing w:after="0" w:line="240" w:lineRule="auto"/>
        <w:rPr>
          <w:rFonts w:ascii="Monaco" w:hAnsi="Monaco" w:cs="Monaco"/>
          <w:b/>
          <w:bCs/>
          <w:color w:val="000000"/>
          <w:sz w:val="18"/>
          <w:szCs w:val="18"/>
        </w:rPr>
      </w:pPr>
      <w:r w:rsidRPr="00CC13E0">
        <w:rPr>
          <w:rFonts w:ascii="Monaco" w:hAnsi="Monaco" w:cs="Monaco"/>
          <w:color w:val="000000" w:themeColor="text1"/>
          <w:sz w:val="18"/>
          <w:szCs w:val="18"/>
        </w:rPr>
        <w:t xml:space="preserve">   }</w:t>
      </w:r>
    </w:p>
    <w:p w14:paraId="271DD57F" w14:textId="77777777" w:rsidR="002146A4" w:rsidRPr="00CC13E0" w:rsidRDefault="002146A4" w:rsidP="002146A4">
      <w:pPr>
        <w:widowControl w:val="0"/>
        <w:autoSpaceDE w:val="0"/>
        <w:autoSpaceDN w:val="0"/>
        <w:adjustRightInd w:val="0"/>
        <w:spacing w:after="0" w:line="240" w:lineRule="auto"/>
        <w:rPr>
          <w:rFonts w:asciiTheme="majorHAnsi" w:eastAsiaTheme="majorEastAsia" w:hAnsiTheme="majorHAnsi" w:cstheme="majorBidi"/>
          <w:b/>
          <w:bCs/>
          <w:color w:val="4F81BD" w:themeColor="accent1"/>
          <w:sz w:val="18"/>
          <w:szCs w:val="18"/>
        </w:rPr>
      </w:pPr>
      <w:r w:rsidRPr="00CC13E0">
        <w:rPr>
          <w:rFonts w:ascii="Monaco" w:hAnsi="Monaco" w:cs="Monaco"/>
          <w:color w:val="000000" w:themeColor="text1"/>
          <w:sz w:val="18"/>
          <w:szCs w:val="18"/>
        </w:rPr>
        <w:t>}</w:t>
      </w:r>
    </w:p>
    <w:p w14:paraId="3E94218F" w14:textId="77777777" w:rsidR="002146A4" w:rsidRDefault="002146A4" w:rsidP="002146A4">
      <w:pPr>
        <w:pStyle w:val="Heading2"/>
        <w:spacing w:before="0" w:line="240" w:lineRule="auto"/>
      </w:pPr>
      <w:r>
        <w:br w:type="page"/>
      </w:r>
      <w:r>
        <w:lastRenderedPageBreak/>
        <w:t>Stack</w:t>
      </w:r>
    </w:p>
    <w:p w14:paraId="53D83C2C"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class</w:t>
      </w:r>
      <w:r w:rsidRPr="00CC13E0">
        <w:rPr>
          <w:rFonts w:ascii="Monaco" w:eastAsia="Monaco" w:hAnsi="Monaco" w:cs="Monaco"/>
          <w:color w:val="000000"/>
          <w:sz w:val="18"/>
          <w:szCs w:val="18"/>
        </w:rPr>
        <w:t xml:space="preserve"> Stack {</w:t>
      </w:r>
    </w:p>
    <w:p w14:paraId="298939EE"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 xml:space="preserve">    </w:t>
      </w:r>
    </w:p>
    <w:p w14:paraId="1080200D"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private</w:t>
      </w:r>
      <w:r w:rsidRPr="00CC13E0">
        <w:rPr>
          <w:rFonts w:ascii="Monaco" w:eastAsia="Monaco" w:hAnsi="Monaco" w:cs="Monaco"/>
          <w:color w:val="000000"/>
          <w:sz w:val="18"/>
          <w:szCs w:val="18"/>
        </w:rPr>
        <w:t xml:space="preserve"> LinkedList data;</w:t>
      </w:r>
    </w:p>
    <w:p w14:paraId="1E5A5C3B"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0B90FE2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Stack(</w:t>
      </w:r>
      <w:r w:rsidRPr="00CC13E0">
        <w:rPr>
          <w:rFonts w:ascii="Monaco,Menlo" w:eastAsia="Monaco,Menlo" w:hAnsi="Monaco,Menlo" w:cs="Monaco,Menlo"/>
          <w:color w:val="000000"/>
          <w:sz w:val="18"/>
          <w:szCs w:val="18"/>
        </w:rPr>
        <w:t>)</w:t>
      </w:r>
    </w:p>
    <w:p w14:paraId="5473EDC5"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E758E35"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eastAsia="Monaco" w:hAnsi="Monaco" w:cs="Monaco"/>
          <w:color w:val="000000"/>
          <w:sz w:val="18"/>
          <w:szCs w:val="18"/>
        </w:rPr>
        <w:t xml:space="preserve">data = </w:t>
      </w:r>
      <w:r w:rsidRPr="00CC13E0">
        <w:rPr>
          <w:rFonts w:ascii="Monaco" w:eastAsia="Monaco" w:hAnsi="Monaco" w:cs="Monaco"/>
          <w:color w:val="AA0D91"/>
          <w:sz w:val="18"/>
          <w:szCs w:val="18"/>
        </w:rPr>
        <w:t>new</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LinkedList(</w:t>
      </w:r>
      <w:r w:rsidRPr="00CC13E0">
        <w:rPr>
          <w:rFonts w:ascii="Monaco,Menlo" w:eastAsia="Monaco,Menlo" w:hAnsi="Monaco,Menlo" w:cs="Monaco,Menlo"/>
          <w:color w:val="000000"/>
          <w:sz w:val="18"/>
          <w:szCs w:val="18"/>
        </w:rPr>
        <w:t>);</w:t>
      </w:r>
    </w:p>
    <w:p w14:paraId="7EDD79D1"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11973CCB"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7203E094"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void</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push(Comparable o)</w:t>
      </w:r>
    </w:p>
    <w:p w14:paraId="19CB8DBF"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31099528"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t>data.addFirst(o);</w:t>
      </w:r>
    </w:p>
    <w:p w14:paraId="57ABDEEB"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793D0D5"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7CBF780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Comparable pop(</w:t>
      </w:r>
      <w:r w:rsidRPr="00CC13E0">
        <w:rPr>
          <w:rFonts w:ascii="Monaco,Menlo" w:eastAsia="Monaco,Menlo" w:hAnsi="Monaco,Menlo" w:cs="Monaco,Menlo"/>
          <w:color w:val="000000"/>
          <w:sz w:val="18"/>
          <w:szCs w:val="18"/>
        </w:rPr>
        <w:t>)</w:t>
      </w:r>
    </w:p>
    <w:p w14:paraId="586DBAE1"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04A72514"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if</w:t>
      </w:r>
      <w:r w:rsidRPr="00CC13E0">
        <w:rPr>
          <w:rFonts w:ascii="Monaco" w:hAnsi="Monaco" w:cs="Menlo"/>
          <w:color w:val="000000"/>
          <w:sz w:val="18"/>
          <w:szCs w:val="18"/>
        </w:rPr>
        <w:t xml:space="preserve">(data.empty()) </w:t>
      </w:r>
      <w:r w:rsidRPr="00CC13E0">
        <w:rPr>
          <w:rFonts w:ascii="Monaco" w:hAnsi="Monaco" w:cs="Menlo"/>
          <w:color w:val="AA0D91"/>
          <w:sz w:val="18"/>
          <w:szCs w:val="18"/>
        </w:rPr>
        <w:t>return</w:t>
      </w:r>
      <w:r w:rsidRPr="00CC13E0">
        <w:rPr>
          <w:rFonts w:ascii="Monaco" w:hAnsi="Monaco" w:cs="Menlo"/>
          <w:color w:val="000000"/>
          <w:sz w:val="18"/>
          <w:szCs w:val="18"/>
        </w:rPr>
        <w:t xml:space="preserve"> </w:t>
      </w:r>
      <w:r w:rsidRPr="00CC13E0">
        <w:rPr>
          <w:rFonts w:ascii="Monaco" w:hAnsi="Monaco" w:cs="Menlo"/>
          <w:color w:val="AA0D91"/>
          <w:sz w:val="18"/>
          <w:szCs w:val="18"/>
        </w:rPr>
        <w:t>null</w:t>
      </w:r>
      <w:r w:rsidRPr="00CC13E0">
        <w:rPr>
          <w:rFonts w:ascii="Monaco" w:hAnsi="Monaco" w:cs="Menlo"/>
          <w:color w:val="000000"/>
          <w:sz w:val="18"/>
          <w:szCs w:val="18"/>
        </w:rPr>
        <w:t>;</w:t>
      </w:r>
    </w:p>
    <w:p w14:paraId="1B4633DA"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else</w:t>
      </w:r>
      <w:r w:rsidRPr="00CC13E0">
        <w:rPr>
          <w:rFonts w:ascii="Monaco" w:hAnsi="Monaco" w:cs="Menlo"/>
          <w:color w:val="000000"/>
          <w:sz w:val="18"/>
          <w:szCs w:val="18"/>
        </w:rPr>
        <w:t xml:space="preserve"> </w:t>
      </w:r>
      <w:r w:rsidRPr="00CC13E0">
        <w:rPr>
          <w:rFonts w:ascii="Monaco" w:hAnsi="Monaco" w:cs="Menlo"/>
          <w:color w:val="AA0D91"/>
          <w:sz w:val="18"/>
          <w:szCs w:val="18"/>
        </w:rPr>
        <w:t>return</w:t>
      </w:r>
      <w:r w:rsidRPr="00CC13E0">
        <w:rPr>
          <w:rFonts w:ascii="Monaco" w:hAnsi="Monaco" w:cs="Menlo"/>
          <w:color w:val="000000"/>
          <w:sz w:val="18"/>
          <w:szCs w:val="18"/>
        </w:rPr>
        <w:t xml:space="preserve"> data.removeFirst();</w:t>
      </w:r>
    </w:p>
    <w:p w14:paraId="6F4005E3"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062ED18D"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4D29B9E8"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Comparable top(</w:t>
      </w:r>
      <w:r w:rsidRPr="00CC13E0">
        <w:rPr>
          <w:rFonts w:ascii="Monaco,Menlo" w:eastAsia="Monaco,Menlo" w:hAnsi="Monaco,Menlo" w:cs="Monaco,Menlo"/>
          <w:color w:val="000000"/>
          <w:sz w:val="18"/>
          <w:szCs w:val="18"/>
        </w:rPr>
        <w:t>)</w:t>
      </w:r>
    </w:p>
    <w:p w14:paraId="54CDCF26"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690C4C9"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return</w:t>
      </w:r>
      <w:r w:rsidRPr="00CC13E0">
        <w:rPr>
          <w:rFonts w:ascii="Monaco" w:hAnsi="Monaco" w:cs="Menlo"/>
          <w:color w:val="000000"/>
          <w:sz w:val="18"/>
          <w:szCs w:val="18"/>
        </w:rPr>
        <w:t xml:space="preserve"> data.getFirst();</w:t>
      </w:r>
    </w:p>
    <w:p w14:paraId="2ADA4703"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12E2F876"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28628D74"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r w:rsidRPr="00CC13E0">
        <w:rPr>
          <w:rFonts w:ascii="Monaco" w:hAnsi="Monaco" w:cs="Menlo"/>
          <w:color w:val="000000"/>
          <w:sz w:val="18"/>
          <w:szCs w:val="18"/>
        </w:rPr>
        <w:tab/>
      </w:r>
    </w:p>
    <w:p w14:paraId="67D952A9"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Menlo" w:eastAsia="Monaco,Menlo" w:hAnsi="Monaco,Menlo" w:cs="Monaco,Menlo"/>
          <w:color w:val="000000"/>
          <w:sz w:val="18"/>
          <w:szCs w:val="18"/>
        </w:rPr>
        <w:t>}</w:t>
      </w:r>
    </w:p>
    <w:p w14:paraId="17450E17" w14:textId="77777777" w:rsidR="002146A4" w:rsidRPr="004C674D" w:rsidRDefault="002146A4" w:rsidP="002146A4">
      <w:pPr>
        <w:widowControl w:val="0"/>
        <w:tabs>
          <w:tab w:val="left" w:pos="529"/>
        </w:tabs>
        <w:autoSpaceDE w:val="0"/>
        <w:autoSpaceDN w:val="0"/>
        <w:adjustRightInd w:val="0"/>
        <w:spacing w:after="0" w:line="240" w:lineRule="auto"/>
        <w:rPr>
          <w:rFonts w:ascii="Menlo" w:hAnsi="Menlo" w:cs="Menlo"/>
          <w:color w:val="000000"/>
        </w:rPr>
      </w:pPr>
    </w:p>
    <w:p w14:paraId="4F3A4306" w14:textId="77777777" w:rsidR="002146A4" w:rsidRPr="00CC13E0" w:rsidRDefault="002146A4" w:rsidP="002146A4">
      <w:pPr>
        <w:pStyle w:val="Heading2"/>
        <w:spacing w:before="0" w:line="240" w:lineRule="auto"/>
        <w:rPr>
          <w:sz w:val="18"/>
          <w:szCs w:val="18"/>
        </w:rPr>
      </w:pPr>
      <w:r w:rsidRPr="00CC13E0">
        <w:rPr>
          <w:sz w:val="18"/>
          <w:szCs w:val="18"/>
        </w:rPr>
        <w:t>Queue</w:t>
      </w:r>
    </w:p>
    <w:p w14:paraId="092A1FA4"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class</w:t>
      </w:r>
      <w:r w:rsidRPr="00CC13E0">
        <w:rPr>
          <w:rFonts w:ascii="Monaco" w:eastAsia="Monaco" w:hAnsi="Monaco" w:cs="Monaco"/>
          <w:color w:val="000000"/>
          <w:sz w:val="18"/>
          <w:szCs w:val="18"/>
        </w:rPr>
        <w:t xml:space="preserve"> Queue </w:t>
      </w:r>
    </w:p>
    <w:p w14:paraId="300C7D9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Menlo" w:eastAsia="Monaco,Menlo" w:hAnsi="Monaco,Menlo" w:cs="Monaco,Menlo"/>
          <w:color w:val="000000"/>
          <w:sz w:val="18"/>
          <w:szCs w:val="18"/>
        </w:rPr>
        <w:t>{</w:t>
      </w:r>
    </w:p>
    <w:p w14:paraId="6A3BE239"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private</w:t>
      </w:r>
      <w:r w:rsidRPr="00CC13E0">
        <w:rPr>
          <w:rFonts w:ascii="Monaco" w:eastAsia="Monaco" w:hAnsi="Monaco" w:cs="Monaco"/>
          <w:color w:val="000000"/>
          <w:sz w:val="18"/>
          <w:szCs w:val="18"/>
        </w:rPr>
        <w:t xml:space="preserve"> Vector data;</w:t>
      </w:r>
    </w:p>
    <w:p w14:paraId="16629E05"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6054DC36"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Queue ()</w:t>
      </w:r>
    </w:p>
    <w:p w14:paraId="3290FEE0"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F8EA97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eastAsia="Monaco" w:hAnsi="Monaco" w:cs="Monaco"/>
          <w:color w:val="000000"/>
          <w:sz w:val="18"/>
          <w:szCs w:val="18"/>
        </w:rPr>
        <w:t xml:space="preserve">data = </w:t>
      </w:r>
      <w:r w:rsidRPr="00CC13E0">
        <w:rPr>
          <w:rFonts w:ascii="Monaco" w:eastAsia="Monaco" w:hAnsi="Monaco" w:cs="Monaco"/>
          <w:color w:val="AA0D91"/>
          <w:sz w:val="18"/>
          <w:szCs w:val="18"/>
        </w:rPr>
        <w:t>new</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Vector(</w:t>
      </w:r>
      <w:r w:rsidRPr="00CC13E0">
        <w:rPr>
          <w:rFonts w:ascii="Monaco,Menlo" w:eastAsia="Monaco,Menlo" w:hAnsi="Monaco,Menlo" w:cs="Monaco,Menlo"/>
          <w:color w:val="000000"/>
          <w:sz w:val="18"/>
          <w:szCs w:val="18"/>
        </w:rPr>
        <w:t>);</w:t>
      </w:r>
    </w:p>
    <w:p w14:paraId="1F0949FA"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4267B165"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1F0D44AA"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void</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push(Comparable item)</w:t>
      </w:r>
    </w:p>
    <w:p w14:paraId="5B0FE07C"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0B23CDC4"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t>data.addLast(item);</w:t>
      </w:r>
    </w:p>
    <w:p w14:paraId="77998E13"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58EC5FBE"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7F21EAFD"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Comparable pop(</w:t>
      </w:r>
      <w:r w:rsidRPr="00CC13E0">
        <w:rPr>
          <w:rFonts w:ascii="Monaco,Menlo" w:eastAsia="Monaco,Menlo" w:hAnsi="Monaco,Menlo" w:cs="Monaco,Menlo"/>
          <w:color w:val="000000"/>
          <w:sz w:val="18"/>
          <w:szCs w:val="18"/>
        </w:rPr>
        <w:t>)</w:t>
      </w:r>
    </w:p>
    <w:p w14:paraId="5340EC7C"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CBD458F"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t>Comparable element = data.getFirst();</w:t>
      </w:r>
    </w:p>
    <w:p w14:paraId="04226A1A"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t>data.removeFirst();</w:t>
      </w:r>
    </w:p>
    <w:p w14:paraId="374D112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eastAsia="Monaco" w:hAnsi="Monaco" w:cs="Monaco"/>
          <w:color w:val="AA0D91"/>
          <w:sz w:val="18"/>
          <w:szCs w:val="18"/>
        </w:rPr>
        <w:t>return</w:t>
      </w:r>
      <w:r w:rsidRPr="00CC13E0">
        <w:rPr>
          <w:rFonts w:ascii="Monaco" w:eastAsia="Monaco" w:hAnsi="Monaco" w:cs="Monaco"/>
          <w:color w:val="000000"/>
          <w:sz w:val="18"/>
          <w:szCs w:val="18"/>
        </w:rPr>
        <w:t xml:space="preserve"> element;</w:t>
      </w:r>
    </w:p>
    <w:p w14:paraId="2298F238"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r w:rsidRPr="00CC13E0">
        <w:rPr>
          <w:rFonts w:ascii="Monaco" w:hAnsi="Monaco" w:cs="Menlo"/>
          <w:color w:val="000000"/>
          <w:sz w:val="18"/>
          <w:szCs w:val="18"/>
        </w:rPr>
        <w:tab/>
      </w:r>
    </w:p>
    <w:p w14:paraId="60912662"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3B7A67DA"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61EEDF66"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Menlo" w:eastAsia="Monaco,Menlo" w:hAnsi="Monaco,Menlo" w:cs="Monaco,Menlo"/>
          <w:color w:val="000000"/>
          <w:sz w:val="18"/>
          <w:szCs w:val="18"/>
        </w:rPr>
        <w:t>}</w:t>
      </w:r>
    </w:p>
    <w:p w14:paraId="23FD37A7" w14:textId="77777777" w:rsidR="002146A4" w:rsidRDefault="002146A4" w:rsidP="002146A4">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br w:type="page"/>
      </w:r>
    </w:p>
    <w:p w14:paraId="444CD537" w14:textId="77777777" w:rsidR="002146A4" w:rsidRDefault="002146A4" w:rsidP="002146A4">
      <w:pPr>
        <w:rPr>
          <w:rFonts w:asciiTheme="majorHAnsi" w:eastAsiaTheme="majorEastAsia" w:hAnsiTheme="majorHAnsi" w:cstheme="majorBidi"/>
          <w:b/>
          <w:bCs/>
          <w:color w:val="4F81BD" w:themeColor="accent1"/>
          <w:sz w:val="26"/>
          <w:szCs w:val="26"/>
        </w:rPr>
      </w:pPr>
    </w:p>
    <w:p w14:paraId="529C66C3" w14:textId="77777777" w:rsidR="002146A4" w:rsidRDefault="002146A4" w:rsidP="002146A4">
      <w:pPr>
        <w:pStyle w:val="Heading2"/>
        <w:spacing w:before="0" w:line="240" w:lineRule="auto"/>
      </w:pPr>
      <w:r>
        <w:t>Binary Tree</w:t>
      </w:r>
    </w:p>
    <w:p w14:paraId="551F2121" w14:textId="77777777" w:rsidR="002146A4" w:rsidRDefault="002146A4" w:rsidP="002146A4">
      <w:pPr>
        <w:widowControl w:val="0"/>
        <w:autoSpaceDE w:val="0"/>
        <w:autoSpaceDN w:val="0"/>
        <w:adjustRightInd w:val="0"/>
        <w:spacing w:after="0" w:line="240" w:lineRule="auto"/>
        <w:rPr>
          <w:rFonts w:ascii="Monaco" w:hAnsi="Monaco" w:cs="Monaco"/>
          <w:b/>
          <w:bCs/>
          <w:color w:val="7F0055"/>
          <w:sz w:val="14"/>
          <w:szCs w:val="14"/>
        </w:rPr>
      </w:pPr>
    </w:p>
    <w:p w14:paraId="2646C41C" w14:textId="77777777" w:rsidR="002146A4" w:rsidRPr="003C0B59" w:rsidRDefault="002146A4" w:rsidP="002146A4">
      <w:pPr>
        <w:widowControl w:val="0"/>
        <w:autoSpaceDE w:val="0"/>
        <w:autoSpaceDN w:val="0"/>
        <w:adjustRightInd w:val="0"/>
        <w:spacing w:after="0" w:line="240" w:lineRule="auto"/>
        <w:rPr>
          <w:rFonts w:ascii="Monaco" w:hAnsi="Monaco" w:cs="Monaco"/>
          <w:color w:val="000000" w:themeColor="text1"/>
          <w:sz w:val="20"/>
          <w:szCs w:val="20"/>
        </w:rPr>
      </w:pP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class</w:t>
      </w:r>
      <w:r w:rsidRPr="003C0B59">
        <w:rPr>
          <w:rFonts w:ascii="Monaco" w:hAnsi="Monaco" w:cs="Monaco"/>
          <w:color w:val="000000" w:themeColor="text1"/>
          <w:sz w:val="20"/>
          <w:szCs w:val="20"/>
        </w:rPr>
        <w:t xml:space="preserve"> Tree {</w:t>
      </w:r>
    </w:p>
    <w:p w14:paraId="03DE26D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7C84B03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class</w:t>
      </w:r>
      <w:r w:rsidRPr="003C0B59">
        <w:rPr>
          <w:rFonts w:ascii="Monaco" w:hAnsi="Monaco" w:cs="Monaco"/>
          <w:color w:val="000000" w:themeColor="text1"/>
          <w:sz w:val="20"/>
          <w:szCs w:val="20"/>
        </w:rPr>
        <w:t xml:space="preserve"> TreeNode </w:t>
      </w:r>
      <w:r w:rsidRPr="003C0B59">
        <w:rPr>
          <w:rFonts w:ascii="Monaco" w:hAnsi="Monaco" w:cs="Monaco"/>
          <w:b/>
          <w:bCs/>
          <w:color w:val="7F0055"/>
          <w:sz w:val="20"/>
          <w:szCs w:val="20"/>
        </w:rPr>
        <w:t>implements</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w:t>
      </w:r>
    </w:p>
    <w:p w14:paraId="09690AF8"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w:t>
      </w:r>
    </w:p>
    <w:p w14:paraId="1DD68F9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leftNode</w:t>
      </w:r>
      <w:r w:rsidRPr="003C0B59">
        <w:rPr>
          <w:rFonts w:ascii="Monaco" w:hAnsi="Monaco" w:cs="Monaco"/>
          <w:color w:val="000000" w:themeColor="text1"/>
          <w:sz w:val="20"/>
          <w:szCs w:val="20"/>
        </w:rPr>
        <w:t>;</w:t>
      </w:r>
    </w:p>
    <w:p w14:paraId="4B4FFA0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rightNode</w:t>
      </w:r>
      <w:r w:rsidRPr="003C0B59">
        <w:rPr>
          <w:rFonts w:ascii="Monaco" w:hAnsi="Monaco" w:cs="Monaco"/>
          <w:color w:val="000000" w:themeColor="text1"/>
          <w:sz w:val="20"/>
          <w:szCs w:val="20"/>
        </w:rPr>
        <w:t>;</w:t>
      </w:r>
    </w:p>
    <w:p w14:paraId="5638051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3E28D4D8"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v)</w:t>
      </w:r>
    </w:p>
    <w:p w14:paraId="3F7A3BD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4F573525"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 xml:space="preserve"> = v;</w:t>
      </w:r>
    </w:p>
    <w:p w14:paraId="5F9EBE8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68013FE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12FE47F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401C3CB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16519B0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v, TreeNode left, TreeNode right)</w:t>
      </w:r>
    </w:p>
    <w:p w14:paraId="53B5735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7316F751"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 xml:space="preserve"> = v;</w:t>
      </w:r>
    </w:p>
    <w:p w14:paraId="531AE46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 xml:space="preserve"> = left;</w:t>
      </w:r>
    </w:p>
    <w:p w14:paraId="49B8EE3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 xml:space="preserve"> = right;</w:t>
      </w:r>
    </w:p>
    <w:p w14:paraId="56970FD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7C487C5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03D79E8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 getLeftTree()</w:t>
      </w:r>
    </w:p>
    <w:p w14:paraId="01EA6BD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93861D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return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w:t>
      </w:r>
    </w:p>
    <w:p w14:paraId="230F22B2"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6B2D51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65A69A31"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 getRightTree()</w:t>
      </w:r>
    </w:p>
    <w:p w14:paraId="43762FC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2813C74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return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w:t>
      </w:r>
    </w:p>
    <w:p w14:paraId="19D19EE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9CACEA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1466AD5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getValue()</w:t>
      </w:r>
    </w:p>
    <w:p w14:paraId="4215BAA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56A75C48"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return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w:t>
      </w:r>
    </w:p>
    <w:p w14:paraId="6D8C236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3436F9D0"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3C1A80D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5FCDC7F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747D455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root</w:t>
      </w:r>
      <w:r w:rsidRPr="003C0B59">
        <w:rPr>
          <w:rFonts w:ascii="Monaco" w:hAnsi="Monaco" w:cs="Monaco"/>
          <w:color w:val="000000" w:themeColor="text1"/>
          <w:sz w:val="20"/>
          <w:szCs w:val="20"/>
        </w:rPr>
        <w:t>;</w:t>
      </w:r>
    </w:p>
    <w:p w14:paraId="04DA090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3B9A078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w:t>
      </w:r>
    </w:p>
    <w:p w14:paraId="1F1F6451"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258399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root</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5DA6183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47FCD9D1"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4A3CF1DB" w14:textId="77777777" w:rsidR="002146A4" w:rsidRPr="003C0B59" w:rsidRDefault="002146A4" w:rsidP="002146A4">
      <w:pPr>
        <w:widowControl w:val="0"/>
        <w:autoSpaceDE w:val="0"/>
        <w:autoSpaceDN w:val="0"/>
        <w:adjustRightInd w:val="0"/>
        <w:spacing w:after="0" w:line="240" w:lineRule="auto"/>
        <w:rPr>
          <w:rFonts w:ascii="Monaco" w:hAnsi="Monaco" w:cs="Monaco"/>
          <w:b/>
          <w:bCs/>
          <w:color w:val="7F0055"/>
          <w:sz w:val="20"/>
          <w:szCs w:val="20"/>
        </w:rPr>
      </w:pPr>
      <w:r w:rsidRPr="003C0B59">
        <w:rPr>
          <w:rFonts w:ascii="Monaco" w:hAnsi="Monaco" w:cs="Monaco"/>
          <w:b/>
          <w:bCs/>
          <w:color w:val="7F0055"/>
          <w:sz w:val="20"/>
          <w:szCs w:val="20"/>
        </w:rPr>
        <w:t xml:space="preserve">   …</w:t>
      </w:r>
    </w:p>
    <w:p w14:paraId="1F172A9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56CA8A85"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w:t>
      </w:r>
    </w:p>
    <w:p w14:paraId="33310714" w14:textId="77777777" w:rsidR="002146A4" w:rsidRPr="003C0B59" w:rsidRDefault="002146A4" w:rsidP="002146A4">
      <w:pPr>
        <w:spacing w:after="0" w:line="240" w:lineRule="auto"/>
        <w:rPr>
          <w:sz w:val="20"/>
          <w:szCs w:val="20"/>
        </w:rPr>
      </w:pPr>
    </w:p>
    <w:p w14:paraId="7AE96048" w14:textId="77777777" w:rsidR="002146A4" w:rsidRDefault="002146A4" w:rsidP="002146A4">
      <w:pPr>
        <w:rPr>
          <w:rFonts w:asciiTheme="majorHAnsi" w:eastAsiaTheme="majorEastAsia" w:hAnsiTheme="majorHAnsi" w:cstheme="majorBidi"/>
          <w:b/>
          <w:bCs/>
          <w:color w:val="4F81BD" w:themeColor="accent1"/>
          <w:sz w:val="26"/>
          <w:szCs w:val="26"/>
        </w:rPr>
      </w:pPr>
      <w:r>
        <w:br w:type="page"/>
      </w:r>
    </w:p>
    <w:p w14:paraId="661F9813" w14:textId="77777777" w:rsidR="002146A4" w:rsidRDefault="002146A4" w:rsidP="002146A4">
      <w:pPr>
        <w:pStyle w:val="Heading2"/>
        <w:spacing w:before="0" w:line="240" w:lineRule="auto"/>
      </w:pPr>
      <w:r>
        <w:lastRenderedPageBreak/>
        <w:t xml:space="preserve">Graph </w:t>
      </w:r>
    </w:p>
    <w:p w14:paraId="6519FCB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Graph</w:t>
      </w:r>
    </w:p>
    <w:p w14:paraId="31012DA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w:t>
      </w:r>
    </w:p>
    <w:p w14:paraId="154167D1"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Node </w:t>
      </w:r>
      <w:r w:rsidRPr="003C0B59">
        <w:rPr>
          <w:rFonts w:ascii="Monaco" w:hAnsi="Monaco" w:cs="Menlo"/>
          <w:color w:val="AA0D91"/>
          <w:sz w:val="20"/>
          <w:szCs w:val="20"/>
        </w:rPr>
        <w:t>implements</w:t>
      </w:r>
      <w:r w:rsidRPr="003C0B59">
        <w:rPr>
          <w:rFonts w:ascii="Monaco" w:hAnsi="Monaco" w:cs="Menlo"/>
          <w:color w:val="000000" w:themeColor="text1"/>
          <w:sz w:val="20"/>
          <w:szCs w:val="20"/>
        </w:rPr>
        <w:t xml:space="preserve"> Comparable</w:t>
      </w:r>
    </w:p>
    <w:p w14:paraId="093871F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5794E5F"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Comparable info;</w:t>
      </w:r>
    </w:p>
    <w:p w14:paraId="29C08873"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Vector edges;</w:t>
      </w:r>
    </w:p>
    <w:p w14:paraId="5A3F79D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50332E8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Node(Comparable label)</w:t>
      </w:r>
    </w:p>
    <w:p w14:paraId="568D256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7FE0758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info = label;</w:t>
      </w:r>
    </w:p>
    <w:p w14:paraId="610A5E3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edges = </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Vector();</w:t>
      </w:r>
    </w:p>
    <w:p w14:paraId="65CE370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332204D3"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3B1FE11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addEdge(Edge e)</w:t>
      </w:r>
    </w:p>
    <w:p w14:paraId="510B831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1B1626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edges.addLast(e);</w:t>
      </w:r>
    </w:p>
    <w:p w14:paraId="4D19AB3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6CCB337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4A82B3E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int</w:t>
      </w:r>
      <w:r w:rsidRPr="003C0B59">
        <w:rPr>
          <w:rFonts w:ascii="Monaco" w:hAnsi="Monaco" w:cs="Menlo"/>
          <w:color w:val="000000" w:themeColor="text1"/>
          <w:sz w:val="20"/>
          <w:szCs w:val="20"/>
        </w:rPr>
        <w:t xml:space="preserve"> compareTo(Object o){ ... }</w:t>
      </w:r>
    </w:p>
    <w:p w14:paraId="133B6913"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693AC96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Comparable getLabel()</w:t>
      </w:r>
    </w:p>
    <w:p w14:paraId="0F4E5E6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C8835F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return</w:t>
      </w:r>
      <w:r w:rsidRPr="003C0B59">
        <w:rPr>
          <w:rFonts w:ascii="Monaco" w:hAnsi="Monaco" w:cs="Menlo"/>
          <w:color w:val="000000" w:themeColor="text1"/>
          <w:sz w:val="20"/>
          <w:szCs w:val="20"/>
        </w:rPr>
        <w:t xml:space="preserve"> info;</w:t>
      </w:r>
    </w:p>
    <w:p w14:paraId="208A0B9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6AEB335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C1D4CC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6B171C5F"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Edge </w:t>
      </w:r>
      <w:r w:rsidRPr="003C0B59">
        <w:rPr>
          <w:rFonts w:ascii="Monaco" w:hAnsi="Monaco" w:cs="Menlo"/>
          <w:color w:val="AA0D91"/>
          <w:sz w:val="20"/>
          <w:szCs w:val="20"/>
        </w:rPr>
        <w:t>implements</w:t>
      </w:r>
      <w:r w:rsidRPr="003C0B59">
        <w:rPr>
          <w:rFonts w:ascii="Monaco" w:hAnsi="Monaco" w:cs="Menlo"/>
          <w:color w:val="000000" w:themeColor="text1"/>
          <w:sz w:val="20"/>
          <w:szCs w:val="20"/>
        </w:rPr>
        <w:t xml:space="preserve"> Comparable</w:t>
      </w:r>
    </w:p>
    <w:p w14:paraId="70A85D8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0619B96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Node toNode;</w:t>
      </w:r>
    </w:p>
    <w:p w14:paraId="23EB3DE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p>
    <w:p w14:paraId="12B370D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Edge(Node to)</w:t>
      </w:r>
    </w:p>
    <w:p w14:paraId="08FC7D0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954A991"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toNode = to;</w:t>
      </w:r>
    </w:p>
    <w:p w14:paraId="1FF9F27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2D7DAC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3DF107C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int</w:t>
      </w:r>
      <w:r w:rsidRPr="003C0B59">
        <w:rPr>
          <w:rFonts w:ascii="Monaco" w:hAnsi="Monaco" w:cs="Menlo"/>
          <w:color w:val="000000" w:themeColor="text1"/>
          <w:sz w:val="20"/>
          <w:szCs w:val="20"/>
        </w:rPr>
        <w:t xml:space="preserve"> compareTo(Object o){ ... }</w:t>
      </w:r>
    </w:p>
    <w:p w14:paraId="62C4C81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323E0AC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11305301"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Vector nodes;</w:t>
      </w:r>
    </w:p>
    <w:p w14:paraId="05ED179F"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73AFE27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Graph()</w:t>
      </w:r>
    </w:p>
    <w:p w14:paraId="3D8FAF7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C4A758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nodes = </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Vector();</w:t>
      </w:r>
    </w:p>
    <w:p w14:paraId="5F8B1F4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773B7D7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404A4C6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addNode(Comparable label)</w:t>
      </w:r>
    </w:p>
    <w:p w14:paraId="7D61C80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2B43D91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lastRenderedPageBreak/>
        <w:t xml:space="preserve">        nodes.addLast(</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Node(label));</w:t>
      </w:r>
    </w:p>
    <w:p w14:paraId="64EBF65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B5616CF"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40B5EDA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addEdge(Comparable nodeLabel1, Comparable nodeLabel2)</w:t>
      </w:r>
    </w:p>
    <w:p w14:paraId="1E6BBD9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26554F7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Node n1 = findNode(nodeLabel1);</w:t>
      </w:r>
    </w:p>
    <w:p w14:paraId="31D5E9D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Node n2 = findNode(nodeLabel2);</w:t>
      </w:r>
    </w:p>
    <w:p w14:paraId="76778DC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n1.addEdge(</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Edge(n2));</w:t>
      </w:r>
    </w:p>
    <w:p w14:paraId="6386F47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B5E6083" w14:textId="77777777" w:rsidR="002146A4" w:rsidRPr="00F809CC" w:rsidRDefault="002146A4" w:rsidP="002146A4">
      <w:pPr>
        <w:spacing w:after="0" w:line="240" w:lineRule="auto"/>
        <w:rPr>
          <w:rFonts w:asciiTheme="majorHAnsi" w:eastAsiaTheme="majorEastAsia" w:hAnsiTheme="majorHAnsi" w:cstheme="majorBidi"/>
          <w:b/>
          <w:bCs/>
          <w:color w:val="4F81BD" w:themeColor="accent1"/>
          <w:sz w:val="26"/>
          <w:szCs w:val="26"/>
        </w:rPr>
      </w:pPr>
      <w:r w:rsidRPr="003C0B59">
        <w:rPr>
          <w:rFonts w:ascii="Monaco" w:hAnsi="Monaco" w:cs="Menlo"/>
          <w:color w:val="000000" w:themeColor="text1"/>
          <w:sz w:val="20"/>
          <w:szCs w:val="20"/>
        </w:rPr>
        <w:t>}</w:t>
      </w:r>
    </w:p>
    <w:p w14:paraId="60970559" w14:textId="77777777" w:rsidR="002146A4" w:rsidRDefault="002146A4">
      <w:pPr>
        <w:pBdr>
          <w:top w:val="nil"/>
          <w:left w:val="nil"/>
          <w:bottom w:val="nil"/>
          <w:right w:val="nil"/>
          <w:between w:val="nil"/>
        </w:pBdr>
        <w:rPr>
          <w:rFonts w:ascii="Arial" w:eastAsia="Arial" w:hAnsi="Arial" w:cs="Arial"/>
          <w:sz w:val="24"/>
          <w:szCs w:val="24"/>
        </w:rPr>
      </w:pPr>
    </w:p>
    <w:p w14:paraId="5D2355C9" w14:textId="77777777" w:rsidR="002146A4" w:rsidRDefault="002146A4">
      <w:pPr>
        <w:pBdr>
          <w:top w:val="nil"/>
          <w:left w:val="nil"/>
          <w:bottom w:val="nil"/>
          <w:right w:val="nil"/>
          <w:between w:val="nil"/>
        </w:pBdr>
        <w:rPr>
          <w:rFonts w:ascii="Arial" w:eastAsia="Arial" w:hAnsi="Arial" w:cs="Arial"/>
          <w:sz w:val="24"/>
          <w:szCs w:val="24"/>
        </w:rPr>
      </w:pPr>
    </w:p>
    <w:p w14:paraId="7DC7CB31" w14:textId="77777777" w:rsidR="002146A4" w:rsidRDefault="002146A4">
      <w:pPr>
        <w:pBdr>
          <w:top w:val="nil"/>
          <w:left w:val="nil"/>
          <w:bottom w:val="nil"/>
          <w:right w:val="nil"/>
          <w:between w:val="nil"/>
        </w:pBdr>
        <w:rPr>
          <w:rFonts w:ascii="Arial" w:eastAsia="Arial" w:hAnsi="Arial" w:cs="Arial"/>
          <w:sz w:val="24"/>
          <w:szCs w:val="24"/>
        </w:rPr>
      </w:pPr>
    </w:p>
    <w:p w14:paraId="2D865B63" w14:textId="77777777" w:rsidR="002146A4" w:rsidRDefault="002146A4">
      <w:pPr>
        <w:pBdr>
          <w:top w:val="nil"/>
          <w:left w:val="nil"/>
          <w:bottom w:val="nil"/>
          <w:right w:val="nil"/>
          <w:between w:val="nil"/>
        </w:pBdr>
        <w:rPr>
          <w:rFonts w:ascii="Arial" w:eastAsia="Arial" w:hAnsi="Arial" w:cs="Arial"/>
          <w:sz w:val="24"/>
          <w:szCs w:val="24"/>
        </w:rPr>
      </w:pPr>
    </w:p>
    <w:p w14:paraId="5E7495E4" w14:textId="77777777" w:rsidR="002146A4" w:rsidRDefault="002146A4" w:rsidP="002146A4">
      <w:pPr>
        <w:ind w:firstLine="720"/>
        <w:jc w:val="both"/>
        <w:rPr>
          <w:rStyle w:val="Heading1Char"/>
        </w:rPr>
      </w:pPr>
      <w:r w:rsidRPr="371D490D">
        <w:rPr>
          <w:rStyle w:val="Heading1Char"/>
        </w:rPr>
        <w:t>Question 1</w:t>
      </w:r>
      <w:r>
        <w:rPr>
          <w:rStyle w:val="Heading1Char"/>
        </w:rPr>
        <w:t>/4</w:t>
      </w:r>
      <w:r w:rsidRPr="371D490D">
        <w:rPr>
          <w:rStyle w:val="Heading1Char"/>
        </w:rPr>
        <w:t xml:space="preserve"> (4 points)</w:t>
      </w:r>
    </w:p>
    <w:p w14:paraId="39A72A50"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sidRPr="00073B00">
        <w:rPr>
          <w:rFonts w:ascii="Arial" w:hAnsi="Arial" w:cs="Arial"/>
          <w:sz w:val="24"/>
          <w:szCs w:val="24"/>
        </w:rPr>
        <w:t>Write</w:t>
      </w:r>
      <w:r>
        <w:rPr>
          <w:rFonts w:ascii="Arial" w:hAnsi="Arial" w:cs="Arial"/>
          <w:sz w:val="24"/>
          <w:szCs w:val="24"/>
        </w:rPr>
        <w:t xml:space="preserve"> a method </w:t>
      </w:r>
      <w:r w:rsidRPr="002564AD">
        <w:rPr>
          <w:rFonts w:ascii="Courier New" w:hAnsi="Courier New" w:cs="Courier New"/>
          <w:b/>
          <w:sz w:val="24"/>
          <w:szCs w:val="24"/>
        </w:rPr>
        <w:t>int addAfterEach(object x, object y)</w:t>
      </w:r>
      <w:r>
        <w:rPr>
          <w:rFonts w:ascii="Arial" w:hAnsi="Arial" w:cs="Arial"/>
          <w:sz w:val="24"/>
          <w:szCs w:val="24"/>
        </w:rPr>
        <w:t xml:space="preserve"> on the LinkedList class that inserts an object </w:t>
      </w:r>
      <w:r w:rsidRPr="002564AD">
        <w:rPr>
          <w:rFonts w:ascii="Courier New" w:hAnsi="Courier New" w:cs="Courier New"/>
          <w:b/>
          <w:sz w:val="24"/>
          <w:szCs w:val="24"/>
        </w:rPr>
        <w:t>x</w:t>
      </w:r>
      <w:r>
        <w:rPr>
          <w:rFonts w:ascii="Arial" w:hAnsi="Arial" w:cs="Arial"/>
          <w:sz w:val="24"/>
          <w:szCs w:val="24"/>
        </w:rPr>
        <w:t xml:space="preserve"> after each occurrence of the element </w:t>
      </w:r>
      <w:r w:rsidRPr="002564AD">
        <w:rPr>
          <w:rFonts w:ascii="Courier New" w:hAnsi="Courier New" w:cs="Courier New"/>
          <w:b/>
          <w:sz w:val="24"/>
          <w:szCs w:val="24"/>
        </w:rPr>
        <w:t>y</w:t>
      </w:r>
      <w:r>
        <w:rPr>
          <w:rFonts w:ascii="Arial" w:hAnsi="Arial" w:cs="Arial"/>
          <w:sz w:val="24"/>
          <w:szCs w:val="24"/>
        </w:rPr>
        <w:t>. The method should work in place and use only a single traversal. The method will return number of insertions.</w:t>
      </w:r>
    </w:p>
    <w:p w14:paraId="5D0F1AC6"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2783045C" w14:textId="77777777" w:rsidR="002146A4" w:rsidRPr="0051587D" w:rsidRDefault="002146A4" w:rsidP="002146A4">
      <w:pPr>
        <w:widowControl w:val="0"/>
        <w:autoSpaceDE w:val="0"/>
        <w:autoSpaceDN w:val="0"/>
        <w:adjustRightInd w:val="0"/>
        <w:spacing w:after="0" w:line="240" w:lineRule="auto"/>
        <w:rPr>
          <w:rFonts w:ascii="Arial" w:hAnsi="Arial" w:cs="Arial"/>
          <w:sz w:val="24"/>
          <w:szCs w:val="24"/>
        </w:rPr>
      </w:pPr>
      <w:r w:rsidRPr="0051587D">
        <w:rPr>
          <w:rFonts w:ascii="Arial" w:hAnsi="Arial" w:cs="Arial"/>
          <w:sz w:val="24"/>
          <w:szCs w:val="24"/>
        </w:rPr>
        <w:t>For example, for the following list:</w:t>
      </w:r>
    </w:p>
    <w:p w14:paraId="684AFC82" w14:textId="77777777" w:rsidR="002146A4" w:rsidRPr="0051587D" w:rsidRDefault="002146A4" w:rsidP="002146A4">
      <w:pPr>
        <w:widowControl w:val="0"/>
        <w:autoSpaceDE w:val="0"/>
        <w:autoSpaceDN w:val="0"/>
        <w:adjustRightInd w:val="0"/>
        <w:spacing w:after="0" w:line="240" w:lineRule="auto"/>
        <w:rPr>
          <w:rFonts w:ascii="Arial" w:hAnsi="Arial" w:cs="Arial"/>
          <w:sz w:val="24"/>
          <w:szCs w:val="24"/>
        </w:rPr>
      </w:pPr>
    </w:p>
    <w:p w14:paraId="1FC6052F" w14:textId="77777777" w:rsidR="002146A4" w:rsidRPr="00461F83" w:rsidRDefault="002146A4" w:rsidP="002146A4">
      <w:pPr>
        <w:widowControl w:val="0"/>
        <w:autoSpaceDE w:val="0"/>
        <w:autoSpaceDN w:val="0"/>
        <w:adjustRightInd w:val="0"/>
        <w:spacing w:after="0" w:line="240" w:lineRule="auto"/>
        <w:rPr>
          <w:rFonts w:ascii="Courier New" w:hAnsi="Courier New" w:cs="Courier New"/>
          <w:sz w:val="24"/>
          <w:szCs w:val="24"/>
        </w:rPr>
      </w:pPr>
      <w:r w:rsidRPr="00461F83">
        <w:rPr>
          <w:rFonts w:ascii="Courier New" w:hAnsi="Courier New" w:cs="Courier New"/>
          <w:sz w:val="24"/>
          <w:szCs w:val="24"/>
        </w:rPr>
        <w:t>1 -&gt; 2 -&gt; 3 -&gt; 4 -&gt; 3 -&gt; 2 -&gt; 1</w:t>
      </w:r>
    </w:p>
    <w:p w14:paraId="0AC19C84"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409E2F85"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 xml:space="preserve">after calling method </w:t>
      </w:r>
      <w:r w:rsidRPr="00461F83">
        <w:rPr>
          <w:rFonts w:ascii="Courier New" w:hAnsi="Courier New" w:cs="Courier New"/>
          <w:b/>
          <w:sz w:val="24"/>
          <w:szCs w:val="24"/>
        </w:rPr>
        <w:t>addAfterEach(3, 42)</w:t>
      </w:r>
      <w:r>
        <w:rPr>
          <w:rFonts w:ascii="Arial" w:hAnsi="Arial" w:cs="Arial"/>
          <w:sz w:val="24"/>
          <w:szCs w:val="24"/>
        </w:rPr>
        <w:t>, the list will be modified to:</w:t>
      </w:r>
    </w:p>
    <w:p w14:paraId="0F91EAAB"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6BE4646E" w14:textId="77777777" w:rsidR="002146A4" w:rsidRPr="00461F83" w:rsidRDefault="002146A4" w:rsidP="002146A4">
      <w:pPr>
        <w:widowControl w:val="0"/>
        <w:autoSpaceDE w:val="0"/>
        <w:autoSpaceDN w:val="0"/>
        <w:adjustRightInd w:val="0"/>
        <w:spacing w:after="0" w:line="240" w:lineRule="auto"/>
        <w:rPr>
          <w:rFonts w:ascii="Courier New" w:hAnsi="Courier New" w:cs="Courier New"/>
          <w:sz w:val="24"/>
          <w:szCs w:val="24"/>
        </w:rPr>
      </w:pPr>
      <w:r w:rsidRPr="00461F83">
        <w:rPr>
          <w:rFonts w:ascii="Courier New" w:hAnsi="Courier New" w:cs="Courier New"/>
          <w:sz w:val="24"/>
          <w:szCs w:val="24"/>
        </w:rPr>
        <w:t>1 -&gt; 2 -&gt; 3 -&gt; 42 -&gt; 4 -&gt; 3 -&gt; 42 -&gt; 1</w:t>
      </w:r>
    </w:p>
    <w:p w14:paraId="33EDC6A6"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43EA9D5B" w14:textId="77777777" w:rsidR="002146A4" w:rsidRDefault="002146A4" w:rsidP="002146A4">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 xml:space="preserve">and the method will return number </w:t>
      </w:r>
      <w:r w:rsidRPr="00461F83">
        <w:rPr>
          <w:rFonts w:ascii="Courier New" w:hAnsi="Courier New" w:cs="Courier New"/>
          <w:b/>
          <w:sz w:val="24"/>
          <w:szCs w:val="24"/>
        </w:rPr>
        <w:t>2</w:t>
      </w:r>
      <w:r>
        <w:rPr>
          <w:rFonts w:ascii="Arial" w:hAnsi="Arial" w:cs="Arial"/>
          <w:sz w:val="24"/>
          <w:szCs w:val="24"/>
        </w:rPr>
        <w:t>.</w:t>
      </w:r>
    </w:p>
    <w:p w14:paraId="1AA377BD" w14:textId="77777777" w:rsidR="002146A4" w:rsidRPr="00073B00" w:rsidRDefault="002146A4" w:rsidP="002146A4">
      <w:pPr>
        <w:widowControl w:val="0"/>
        <w:autoSpaceDE w:val="0"/>
        <w:autoSpaceDN w:val="0"/>
        <w:adjustRightInd w:val="0"/>
        <w:spacing w:after="0" w:line="240" w:lineRule="auto"/>
        <w:rPr>
          <w:rFonts w:ascii="Arial" w:hAnsi="Arial" w:cs="Arial"/>
          <w:sz w:val="24"/>
          <w:szCs w:val="24"/>
        </w:rPr>
      </w:pPr>
    </w:p>
    <w:p w14:paraId="0C3552AC"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74B14F1F" w14:textId="77777777" w:rsidR="002146A4" w:rsidRDefault="002146A4" w:rsidP="002146A4">
      <w:pPr>
        <w:rPr>
          <w:rStyle w:val="Heading1Char"/>
        </w:rPr>
      </w:pPr>
      <w:r w:rsidRPr="371D490D">
        <w:rPr>
          <w:rStyle w:val="Heading1Char"/>
        </w:rPr>
        <w:br w:type="page"/>
      </w:r>
      <w:r>
        <w:rPr>
          <w:rStyle w:val="Heading1Char"/>
        </w:rPr>
        <w:lastRenderedPageBreak/>
        <w:br w:type="page"/>
      </w:r>
    </w:p>
    <w:p w14:paraId="513552C5" w14:textId="77777777" w:rsidR="002146A4" w:rsidRPr="000940EB" w:rsidRDefault="002146A4" w:rsidP="002146A4">
      <w:pPr>
        <w:widowControl w:val="0"/>
        <w:autoSpaceDE w:val="0"/>
        <w:autoSpaceDN w:val="0"/>
        <w:adjustRightInd w:val="0"/>
        <w:spacing w:after="0" w:line="240" w:lineRule="auto"/>
        <w:rPr>
          <w:rStyle w:val="Heading1Char"/>
          <w:rFonts w:ascii="Arial" w:eastAsiaTheme="minorEastAsia" w:hAnsi="Arial" w:cs="Arial"/>
          <w:b w:val="0"/>
          <w:bCs w:val="0"/>
          <w:sz w:val="24"/>
          <w:szCs w:val="24"/>
        </w:rPr>
      </w:pPr>
    </w:p>
    <w:p w14:paraId="05B528CF" w14:textId="77777777" w:rsidR="002146A4" w:rsidRDefault="002146A4" w:rsidP="002146A4">
      <w:pPr>
        <w:jc w:val="both"/>
        <w:rPr>
          <w:rStyle w:val="Heading1Char"/>
        </w:rPr>
      </w:pPr>
      <w:r w:rsidRPr="371D490D">
        <w:rPr>
          <w:rStyle w:val="Heading1Char"/>
        </w:rPr>
        <w:t>Question 2</w:t>
      </w:r>
      <w:r>
        <w:rPr>
          <w:rStyle w:val="Heading1Char"/>
        </w:rPr>
        <w:t>/4</w:t>
      </w:r>
      <w:r w:rsidRPr="371D490D">
        <w:rPr>
          <w:rStyle w:val="Heading1Char"/>
        </w:rPr>
        <w:t xml:space="preserve"> (6 points)</w:t>
      </w:r>
    </w:p>
    <w:p w14:paraId="11EB4D7E" w14:textId="77777777" w:rsidR="002146A4" w:rsidRDefault="002146A4" w:rsidP="002146A4">
      <w:pPr>
        <w:widowControl w:val="0"/>
        <w:autoSpaceDE w:val="0"/>
        <w:autoSpaceDN w:val="0"/>
        <w:adjustRightInd w:val="0"/>
        <w:spacing w:after="0" w:line="240" w:lineRule="auto"/>
        <w:rPr>
          <w:rFonts w:ascii="Arial" w:eastAsia="Arial" w:hAnsi="Arial" w:cs="Arial"/>
          <w:sz w:val="24"/>
          <w:szCs w:val="24"/>
        </w:rPr>
      </w:pPr>
      <w:r w:rsidRPr="0000433E">
        <w:rPr>
          <w:rFonts w:ascii="Arial" w:eastAsia="Arial" w:hAnsi="Arial" w:cs="Arial"/>
          <w:sz w:val="24"/>
          <w:szCs w:val="24"/>
        </w:rPr>
        <w:t xml:space="preserve">Write a </w:t>
      </w:r>
      <w:r>
        <w:rPr>
          <w:rFonts w:ascii="Arial" w:eastAsia="Arial" w:hAnsi="Arial" w:cs="Arial"/>
          <w:sz w:val="24"/>
          <w:szCs w:val="24"/>
        </w:rPr>
        <w:t xml:space="preserve">method </w:t>
      </w:r>
      <w:r w:rsidRPr="00A7034D">
        <w:rPr>
          <w:rFonts w:ascii="Courier New" w:eastAsia="Arial" w:hAnsi="Courier New" w:cs="Courier New"/>
          <w:b/>
          <w:sz w:val="24"/>
          <w:szCs w:val="24"/>
        </w:rPr>
        <w:t>int balanced(string code)</w:t>
      </w:r>
      <w:r>
        <w:rPr>
          <w:rFonts w:ascii="Arial" w:eastAsia="Arial" w:hAnsi="Arial" w:cs="Arial"/>
          <w:sz w:val="24"/>
          <w:szCs w:val="24"/>
        </w:rPr>
        <w:t xml:space="preserve"> </w:t>
      </w:r>
      <w:r w:rsidRPr="0000433E">
        <w:rPr>
          <w:rFonts w:ascii="Arial" w:eastAsia="Arial" w:hAnsi="Arial" w:cs="Arial"/>
          <w:sz w:val="24"/>
          <w:szCs w:val="24"/>
        </w:rPr>
        <w:t xml:space="preserve">that </w:t>
      </w:r>
      <w:r>
        <w:rPr>
          <w:rFonts w:ascii="Arial" w:eastAsia="Arial" w:hAnsi="Arial" w:cs="Arial"/>
          <w:sz w:val="24"/>
          <w:szCs w:val="24"/>
        </w:rPr>
        <w:t>traverses a string (</w:t>
      </w:r>
      <w:r w:rsidRPr="0000433E">
        <w:rPr>
          <w:rFonts w:ascii="Arial" w:eastAsia="Arial" w:hAnsi="Arial" w:cs="Arial"/>
          <w:sz w:val="24"/>
          <w:szCs w:val="24"/>
        </w:rPr>
        <w:t>a</w:t>
      </w:r>
      <w:r>
        <w:rPr>
          <w:rFonts w:ascii="Arial" w:eastAsia="Arial" w:hAnsi="Arial" w:cs="Arial"/>
          <w:sz w:val="24"/>
          <w:szCs w:val="24"/>
        </w:rPr>
        <w:t xml:space="preserve"> </w:t>
      </w:r>
      <w:r w:rsidRPr="0000433E">
        <w:rPr>
          <w:rFonts w:ascii="Arial" w:eastAsia="Arial" w:hAnsi="Arial" w:cs="Arial"/>
          <w:sz w:val="24"/>
          <w:szCs w:val="24"/>
        </w:rPr>
        <w:t>sequence of characters</w:t>
      </w:r>
      <w:r>
        <w:rPr>
          <w:rFonts w:ascii="Arial" w:eastAsia="Arial" w:hAnsi="Arial" w:cs="Arial"/>
          <w:sz w:val="24"/>
          <w:szCs w:val="24"/>
        </w:rPr>
        <w:t>) from left to right</w:t>
      </w:r>
      <w:r w:rsidRPr="0000433E">
        <w:rPr>
          <w:rFonts w:ascii="Arial" w:eastAsia="Arial" w:hAnsi="Arial" w:cs="Arial"/>
          <w:sz w:val="24"/>
          <w:szCs w:val="24"/>
        </w:rPr>
        <w:t xml:space="preserve"> and determines whether</w:t>
      </w:r>
      <w:r>
        <w:rPr>
          <w:rFonts w:ascii="Arial" w:eastAsia="Arial" w:hAnsi="Arial" w:cs="Arial"/>
          <w:sz w:val="24"/>
          <w:szCs w:val="24"/>
        </w:rPr>
        <w:t xml:space="preserve"> i</w:t>
      </w:r>
      <w:r w:rsidRPr="0000433E">
        <w:rPr>
          <w:rFonts w:ascii="Arial" w:eastAsia="Arial" w:hAnsi="Arial" w:cs="Arial"/>
          <w:sz w:val="24"/>
          <w:szCs w:val="24"/>
        </w:rPr>
        <w:t>ts parentheses are "balanced"</w:t>
      </w:r>
      <w:r>
        <w:rPr>
          <w:rFonts w:ascii="Arial" w:eastAsia="Arial" w:hAnsi="Arial" w:cs="Arial"/>
          <w:sz w:val="24"/>
          <w:szCs w:val="24"/>
        </w:rPr>
        <w:t>. The method will return the position of the first error in the string</w:t>
      </w:r>
      <w:r w:rsidRPr="0000433E">
        <w:rPr>
          <w:rFonts w:ascii="Arial" w:eastAsia="Arial" w:hAnsi="Arial" w:cs="Arial"/>
          <w:sz w:val="24"/>
          <w:szCs w:val="24"/>
        </w:rPr>
        <w:t xml:space="preserve"> </w:t>
      </w:r>
      <w:r>
        <w:rPr>
          <w:rFonts w:ascii="Arial" w:eastAsia="Arial" w:hAnsi="Arial" w:cs="Arial"/>
          <w:sz w:val="24"/>
          <w:szCs w:val="24"/>
        </w:rPr>
        <w:t xml:space="preserve">or </w:t>
      </w:r>
      <w:r w:rsidRPr="00A7034D">
        <w:rPr>
          <w:rFonts w:ascii="Courier New" w:eastAsia="Arial" w:hAnsi="Courier New" w:cs="Courier New"/>
          <w:sz w:val="24"/>
          <w:szCs w:val="24"/>
        </w:rPr>
        <w:t>-1</w:t>
      </w:r>
      <w:r>
        <w:rPr>
          <w:rFonts w:ascii="Arial" w:eastAsia="Arial" w:hAnsi="Arial" w:cs="Arial"/>
          <w:sz w:val="24"/>
          <w:szCs w:val="24"/>
        </w:rPr>
        <w:t xml:space="preserve"> otherwise.</w:t>
      </w:r>
      <w:r w:rsidRPr="0000433E">
        <w:rPr>
          <w:rFonts w:ascii="Arial" w:eastAsia="Arial" w:hAnsi="Arial" w:cs="Arial"/>
          <w:sz w:val="24"/>
          <w:szCs w:val="24"/>
        </w:rPr>
        <w:t xml:space="preserve"> </w:t>
      </w:r>
      <w:r w:rsidRPr="00930DE7">
        <w:rPr>
          <w:rFonts w:ascii="Arial" w:eastAsia="Arial" w:hAnsi="Arial" w:cs="Arial"/>
          <w:sz w:val="24"/>
          <w:szCs w:val="24"/>
        </w:rPr>
        <w:t>What is the time complexity of the method provided</w:t>
      </w:r>
      <w:r>
        <w:rPr>
          <w:rFonts w:ascii="Arial" w:eastAsia="Arial" w:hAnsi="Arial" w:cs="Arial"/>
          <w:sz w:val="24"/>
          <w:szCs w:val="24"/>
        </w:rPr>
        <w:t>?</w:t>
      </w:r>
    </w:p>
    <w:p w14:paraId="0B088869" w14:textId="77777777" w:rsidR="002146A4" w:rsidRPr="00CE2FB3" w:rsidRDefault="002146A4" w:rsidP="002146A4">
      <w:pPr>
        <w:widowControl w:val="0"/>
        <w:autoSpaceDE w:val="0"/>
        <w:autoSpaceDN w:val="0"/>
        <w:adjustRightInd w:val="0"/>
        <w:spacing w:after="0" w:line="240" w:lineRule="auto"/>
        <w:rPr>
          <w:rFonts w:ascii="Arial" w:eastAsia="Arial" w:hAnsi="Arial" w:cs="Arial"/>
          <w:i/>
          <w:sz w:val="24"/>
          <w:szCs w:val="24"/>
        </w:rPr>
      </w:pPr>
      <w:r w:rsidRPr="00A7034D">
        <w:rPr>
          <w:rFonts w:ascii="Arial" w:eastAsia="Arial" w:hAnsi="Arial" w:cs="Arial"/>
          <w:i/>
          <w:sz w:val="24"/>
          <w:szCs w:val="24"/>
        </w:rPr>
        <w:t>Hint: Use stac</w:t>
      </w:r>
      <w:r>
        <w:rPr>
          <w:rFonts w:ascii="Arial" w:eastAsia="Arial" w:hAnsi="Arial" w:cs="Arial"/>
          <w:i/>
          <w:sz w:val="24"/>
          <w:szCs w:val="24"/>
        </w:rPr>
        <w:t>k</w:t>
      </w:r>
    </w:p>
    <w:p w14:paraId="6165C902" w14:textId="77777777" w:rsidR="002146A4" w:rsidRPr="00A7034D" w:rsidRDefault="002146A4" w:rsidP="002146A4">
      <w:pPr>
        <w:widowControl w:val="0"/>
        <w:autoSpaceDE w:val="0"/>
        <w:autoSpaceDN w:val="0"/>
        <w:adjustRightInd w:val="0"/>
        <w:spacing w:after="0" w:line="240" w:lineRule="auto"/>
        <w:rPr>
          <w:rFonts w:ascii="Arial" w:eastAsia="Arial" w:hAnsi="Arial" w:cs="Arial"/>
          <w:i/>
          <w:sz w:val="24"/>
          <w:szCs w:val="24"/>
        </w:rPr>
      </w:pPr>
    </w:p>
    <w:p w14:paraId="18DD39A8" w14:textId="77777777" w:rsidR="002146A4" w:rsidRDefault="002146A4" w:rsidP="002146A4">
      <w:pPr>
        <w:rPr>
          <w:rFonts w:ascii="Arial" w:hAnsi="Arial" w:cs="Arial"/>
          <w:sz w:val="24"/>
          <w:szCs w:val="24"/>
        </w:rPr>
      </w:pPr>
      <w:r>
        <w:rPr>
          <w:rFonts w:ascii="Arial" w:hAnsi="Arial" w:cs="Arial"/>
          <w:sz w:val="24"/>
          <w:szCs w:val="24"/>
        </w:rPr>
        <w:br w:type="page"/>
      </w:r>
    </w:p>
    <w:p w14:paraId="79F99308" w14:textId="77777777" w:rsidR="002146A4" w:rsidRDefault="002146A4" w:rsidP="002146A4">
      <w:pPr>
        <w:widowControl w:val="0"/>
        <w:autoSpaceDE w:val="0"/>
        <w:autoSpaceDN w:val="0"/>
        <w:adjustRightInd w:val="0"/>
        <w:spacing w:after="0" w:line="240" w:lineRule="auto"/>
        <w:rPr>
          <w:rFonts w:ascii="Arial" w:hAnsi="Arial" w:cs="Arial"/>
          <w:sz w:val="24"/>
          <w:szCs w:val="24"/>
        </w:rPr>
      </w:pPr>
    </w:p>
    <w:p w14:paraId="768A922A" w14:textId="77777777" w:rsidR="002146A4" w:rsidRPr="00475BBF" w:rsidRDefault="002146A4" w:rsidP="002146A4">
      <w:pPr>
        <w:widowControl w:val="0"/>
        <w:autoSpaceDE w:val="0"/>
        <w:autoSpaceDN w:val="0"/>
        <w:adjustRightInd w:val="0"/>
        <w:spacing w:after="0" w:line="240" w:lineRule="auto"/>
        <w:rPr>
          <w:rFonts w:ascii="Arial" w:hAnsi="Arial" w:cs="Arial"/>
          <w:sz w:val="24"/>
          <w:szCs w:val="24"/>
        </w:rPr>
      </w:pPr>
    </w:p>
    <w:p w14:paraId="3D1643A1" w14:textId="77777777" w:rsidR="002146A4" w:rsidRPr="00475BBF" w:rsidRDefault="002146A4" w:rsidP="002146A4">
      <w:pPr>
        <w:widowControl w:val="0"/>
        <w:autoSpaceDE w:val="0"/>
        <w:autoSpaceDN w:val="0"/>
        <w:adjustRightInd w:val="0"/>
        <w:spacing w:after="0" w:line="240" w:lineRule="auto"/>
        <w:rPr>
          <w:rFonts w:ascii="Arial" w:hAnsi="Arial" w:cs="Arial"/>
          <w:b/>
          <w:bCs/>
          <w:sz w:val="24"/>
          <w:szCs w:val="24"/>
          <w:lang w:val="en-GB"/>
        </w:rPr>
      </w:pPr>
    </w:p>
    <w:p w14:paraId="1A2D4065" w14:textId="77777777" w:rsidR="002146A4" w:rsidRPr="00475BBF" w:rsidRDefault="002146A4" w:rsidP="002146A4">
      <w:pPr>
        <w:widowControl w:val="0"/>
        <w:autoSpaceDE w:val="0"/>
        <w:autoSpaceDN w:val="0"/>
        <w:adjustRightInd w:val="0"/>
        <w:spacing w:after="0" w:line="240" w:lineRule="auto"/>
        <w:rPr>
          <w:rFonts w:ascii="Arial" w:hAnsi="Arial" w:cs="Arial"/>
          <w:b/>
          <w:bCs/>
          <w:sz w:val="24"/>
          <w:szCs w:val="24"/>
          <w:lang w:val="en-GB"/>
        </w:rPr>
      </w:pPr>
    </w:p>
    <w:p w14:paraId="550C326A" w14:textId="77777777" w:rsidR="002146A4" w:rsidRDefault="002146A4" w:rsidP="002146A4">
      <w:pPr>
        <w:rPr>
          <w:rFonts w:asciiTheme="majorHAnsi" w:eastAsiaTheme="majorEastAsia" w:hAnsiTheme="majorHAnsi" w:cstheme="majorBidi"/>
          <w:b/>
          <w:bCs/>
          <w:color w:val="365F91" w:themeColor="accent1" w:themeShade="BF"/>
          <w:sz w:val="28"/>
          <w:szCs w:val="28"/>
        </w:rPr>
      </w:pPr>
      <w:r>
        <w:br w:type="page"/>
      </w:r>
    </w:p>
    <w:p w14:paraId="4FF6F089" w14:textId="77777777" w:rsidR="002146A4" w:rsidRDefault="002146A4" w:rsidP="002146A4">
      <w:pPr>
        <w:pStyle w:val="Heading1"/>
      </w:pPr>
      <w:r>
        <w:lastRenderedPageBreak/>
        <w:t>Question 3/4 (4 points)</w:t>
      </w:r>
    </w:p>
    <w:p w14:paraId="4F76A46A" w14:textId="77777777" w:rsidR="002146A4" w:rsidRDefault="002146A4" w:rsidP="002146A4">
      <w:pPr>
        <w:rPr>
          <w:rFonts w:ascii="Helvetica" w:eastAsia="Helvetica" w:hAnsi="Helvetica" w:cs="Helvetica"/>
          <w:sz w:val="24"/>
          <w:szCs w:val="24"/>
        </w:rPr>
      </w:pPr>
    </w:p>
    <w:p w14:paraId="158E5EE3" w14:textId="77777777" w:rsidR="002146A4" w:rsidRDefault="002146A4" w:rsidP="002146A4">
      <w:r w:rsidRPr="3B1955AA">
        <w:rPr>
          <w:rFonts w:ascii="Helvetica" w:eastAsia="Helvetica" w:hAnsi="Helvetica" w:cs="Helvetica"/>
          <w:sz w:val="24"/>
          <w:szCs w:val="24"/>
        </w:rPr>
        <w:t xml:space="preserve">If we keep a pointer to the largest element in a BST, we can trivially make a method to retrieve the largest element in O(1). However, it requires an update of the insert and remove method to make sure the pointer to the largest element remains correct. </w:t>
      </w:r>
    </w:p>
    <w:p w14:paraId="11DADEEB" w14:textId="77777777" w:rsidR="002146A4" w:rsidRDefault="002146A4" w:rsidP="002146A4">
      <w:r w:rsidRPr="3B1955AA">
        <w:rPr>
          <w:rFonts w:ascii="Helvetica" w:eastAsia="Helvetica" w:hAnsi="Helvetica" w:cs="Helvetica"/>
          <w:sz w:val="24"/>
          <w:szCs w:val="24"/>
        </w:rPr>
        <w:t>1. Give an insert method on the BST which updates the pointer to the largest element.</w:t>
      </w:r>
    </w:p>
    <w:p w14:paraId="14A6968B" w14:textId="77777777" w:rsidR="002146A4" w:rsidRDefault="002146A4" w:rsidP="002146A4">
      <w:r w:rsidRPr="3B1955AA">
        <w:rPr>
          <w:rFonts w:ascii="Helvetica" w:eastAsia="Helvetica" w:hAnsi="Helvetica" w:cs="Helvetica"/>
          <w:sz w:val="24"/>
          <w:szCs w:val="24"/>
        </w:rPr>
        <w:t>2. What is the time complexity of this method?</w:t>
      </w:r>
    </w:p>
    <w:p w14:paraId="55EA1CAD" w14:textId="77777777" w:rsidR="002146A4" w:rsidRDefault="002146A4" w:rsidP="002146A4">
      <w:pPr>
        <w:rPr>
          <w:rFonts w:ascii="Helvetica" w:eastAsia="Helvetica" w:hAnsi="Helvetica" w:cs="Helvetica"/>
          <w:sz w:val="24"/>
          <w:szCs w:val="24"/>
        </w:rPr>
      </w:pPr>
      <w:r w:rsidRPr="3B1955AA">
        <w:rPr>
          <w:rFonts w:ascii="Helvetica" w:eastAsia="Helvetica" w:hAnsi="Helvetica" w:cs="Helvetica"/>
          <w:sz w:val="24"/>
          <w:szCs w:val="24"/>
        </w:rPr>
        <w:t>3. If the BST is a red-black tree, how should the insert method of red black tree be updated to handle this pointer? (No code is required, but explain the idea in a few sentences + a drawing.)</w:t>
      </w:r>
    </w:p>
    <w:p w14:paraId="115AEBF2" w14:textId="77777777" w:rsidR="002146A4" w:rsidRDefault="002146A4" w:rsidP="002146A4">
      <w:pPr>
        <w:rPr>
          <w:rFonts w:ascii="Arial" w:eastAsia="Arial" w:hAnsi="Arial" w:cs="Arial"/>
          <w:sz w:val="24"/>
          <w:szCs w:val="24"/>
        </w:rPr>
      </w:pPr>
    </w:p>
    <w:p w14:paraId="681A673F" w14:textId="77777777" w:rsidR="002146A4" w:rsidRDefault="002146A4" w:rsidP="002146A4">
      <w:pPr>
        <w:rPr>
          <w:rStyle w:val="Heading1Char"/>
        </w:rPr>
      </w:pPr>
      <w:r w:rsidRPr="59F9BA2C">
        <w:rPr>
          <w:rStyle w:val="Heading1Char"/>
        </w:rPr>
        <w:br w:type="page"/>
      </w:r>
      <w:r>
        <w:rPr>
          <w:rStyle w:val="Heading1Char"/>
        </w:rPr>
        <w:lastRenderedPageBreak/>
        <w:br w:type="page"/>
      </w:r>
    </w:p>
    <w:p w14:paraId="57F7CEE7" w14:textId="77777777" w:rsidR="002146A4" w:rsidRDefault="002146A4" w:rsidP="002146A4">
      <w:pPr>
        <w:jc w:val="both"/>
        <w:rPr>
          <w:rStyle w:val="Heading1Char"/>
        </w:rPr>
      </w:pPr>
      <w:r w:rsidRPr="371D490D">
        <w:rPr>
          <w:rStyle w:val="Heading1Char"/>
        </w:rPr>
        <w:lastRenderedPageBreak/>
        <w:t xml:space="preserve">Question </w:t>
      </w:r>
      <w:r>
        <w:rPr>
          <w:rStyle w:val="Heading1Char"/>
        </w:rPr>
        <w:t>4/4</w:t>
      </w:r>
      <w:r w:rsidRPr="371D490D">
        <w:rPr>
          <w:rStyle w:val="Heading1Char"/>
        </w:rPr>
        <w:t>: Graphs (6 points)</w:t>
      </w:r>
    </w:p>
    <w:p w14:paraId="58C946CA" w14:textId="77777777" w:rsidR="002146A4" w:rsidRPr="00337345" w:rsidRDefault="002146A4" w:rsidP="002146A4">
      <w:pPr>
        <w:rPr>
          <w:rFonts w:ascii="Arial" w:eastAsia="Arial" w:hAnsi="Arial" w:cs="Arial"/>
          <w:sz w:val="24"/>
          <w:szCs w:val="24"/>
        </w:rPr>
      </w:pPr>
    </w:p>
    <w:p w14:paraId="3CAD892D" w14:textId="77777777" w:rsidR="002146A4" w:rsidRDefault="002146A4" w:rsidP="002146A4">
      <w:r w:rsidRPr="3B1955AA">
        <w:rPr>
          <w:rFonts w:ascii="Helvetica" w:eastAsia="Helvetica" w:hAnsi="Helvetica" w:cs="Helvetica"/>
          <w:sz w:val="24"/>
          <w:szCs w:val="24"/>
        </w:rPr>
        <w:t>For a directed graph, makes a method that returns the path (a list of nodes) of a cycle in case it exists. In case there is no cycle, return false.</w:t>
      </w:r>
    </w:p>
    <w:p w14:paraId="68745C5C" w14:textId="77777777" w:rsidR="002146A4" w:rsidRDefault="002146A4" w:rsidP="002146A4">
      <w:r>
        <w:br/>
      </w:r>
    </w:p>
    <w:p w14:paraId="53082D88" w14:textId="77777777" w:rsidR="002146A4" w:rsidRDefault="002146A4" w:rsidP="002146A4">
      <w:r>
        <w:br w:type="page"/>
      </w:r>
    </w:p>
    <w:p w14:paraId="7BC79AC3" w14:textId="77777777" w:rsidR="002146A4" w:rsidRDefault="002146A4" w:rsidP="002146A4"/>
    <w:p w14:paraId="33891B4F" w14:textId="77777777" w:rsidR="002146A4" w:rsidRPr="008553CC" w:rsidRDefault="002146A4" w:rsidP="002146A4"/>
    <w:p w14:paraId="2DE971E7" w14:textId="77777777" w:rsidR="002146A4" w:rsidRDefault="002146A4" w:rsidP="002146A4">
      <w:pPr>
        <w:pStyle w:val="ListParagraph"/>
        <w:jc w:val="both"/>
      </w:pPr>
    </w:p>
    <w:p w14:paraId="6FC37A57" w14:textId="77777777" w:rsidR="002146A4" w:rsidRDefault="002146A4" w:rsidP="002146A4">
      <w:pPr>
        <w:pStyle w:val="ListParagraph"/>
        <w:jc w:val="both"/>
      </w:pPr>
    </w:p>
    <w:p w14:paraId="39394A20" w14:textId="77777777" w:rsidR="002146A4" w:rsidRDefault="002146A4" w:rsidP="002146A4">
      <w:pPr>
        <w:pStyle w:val="ListParagraph"/>
        <w:jc w:val="both"/>
      </w:pPr>
    </w:p>
    <w:p w14:paraId="65DD8477" w14:textId="77777777" w:rsidR="002146A4" w:rsidRDefault="002146A4" w:rsidP="002146A4">
      <w:pPr>
        <w:pStyle w:val="ListParagraph"/>
        <w:jc w:val="both"/>
      </w:pPr>
    </w:p>
    <w:p w14:paraId="7E2FB712" w14:textId="77777777" w:rsidR="002146A4" w:rsidRDefault="002146A4" w:rsidP="002146A4">
      <w:pPr>
        <w:pStyle w:val="ListParagraph"/>
        <w:jc w:val="both"/>
      </w:pPr>
    </w:p>
    <w:p w14:paraId="078F38AF" w14:textId="77777777" w:rsidR="002146A4" w:rsidRDefault="002146A4" w:rsidP="002146A4">
      <w:pPr>
        <w:sectPr w:rsidR="002146A4" w:rsidSect="002146A4">
          <w:headerReference w:type="even" r:id="rId10"/>
          <w:headerReference w:type="default" r:id="rId11"/>
          <w:footerReference w:type="even" r:id="rId12"/>
          <w:footerReference w:type="default" r:id="rId13"/>
          <w:pgSz w:w="12240" w:h="15840"/>
          <w:pgMar w:top="720" w:right="720" w:bottom="720" w:left="720" w:header="0" w:footer="708" w:gutter="0"/>
          <w:cols w:space="708"/>
          <w:docGrid w:linePitch="360"/>
        </w:sectPr>
      </w:pPr>
    </w:p>
    <w:p w14:paraId="1C7E50E4" w14:textId="77777777" w:rsidR="002146A4" w:rsidRDefault="002146A4" w:rsidP="002146A4">
      <w:pPr>
        <w:pStyle w:val="Heading1"/>
      </w:pPr>
      <w:r>
        <w:lastRenderedPageBreak/>
        <w:t>Provided Code</w:t>
      </w:r>
    </w:p>
    <w:p w14:paraId="34F200F6" w14:textId="77777777" w:rsidR="002146A4" w:rsidRPr="00157998" w:rsidRDefault="002146A4" w:rsidP="002146A4">
      <w:pPr>
        <w:pStyle w:val="Heading2"/>
        <w:spacing w:before="0" w:line="240" w:lineRule="auto"/>
      </w:pPr>
      <w:r>
        <w:t>Linked List</w:t>
      </w:r>
    </w:p>
    <w:p w14:paraId="431BB7CE" w14:textId="77777777" w:rsidR="002146A4" w:rsidRDefault="002146A4" w:rsidP="002146A4">
      <w:pPr>
        <w:widowControl w:val="0"/>
        <w:autoSpaceDE w:val="0"/>
        <w:autoSpaceDN w:val="0"/>
        <w:adjustRightInd w:val="0"/>
        <w:spacing w:after="0" w:line="240" w:lineRule="auto"/>
        <w:rPr>
          <w:rFonts w:ascii="Monaco" w:hAnsi="Monaco" w:cs="Monaco"/>
          <w:b/>
          <w:bCs/>
          <w:color w:val="7F0055"/>
          <w:sz w:val="14"/>
        </w:rPr>
      </w:pPr>
    </w:p>
    <w:p w14:paraId="19673CE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class</w:t>
      </w:r>
      <w:r w:rsidRPr="00CC13E0">
        <w:rPr>
          <w:rFonts w:ascii="Monaco" w:hAnsi="Monaco" w:cs="Monaco"/>
          <w:color w:val="000000" w:themeColor="text1"/>
          <w:sz w:val="18"/>
          <w:szCs w:val="18"/>
        </w:rPr>
        <w:t xml:space="preserve"> LinkedList </w:t>
      </w:r>
      <w:r w:rsidRPr="00CC13E0">
        <w:rPr>
          <w:rFonts w:ascii="Monaco" w:hAnsi="Monaco" w:cs="Monaco"/>
          <w:b/>
          <w:bCs/>
          <w:color w:val="7F0055"/>
          <w:sz w:val="18"/>
          <w:szCs w:val="18"/>
        </w:rPr>
        <w:t>implements</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w:t>
      </w:r>
    </w:p>
    <w:p w14:paraId="2897D59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class</w:t>
      </w:r>
      <w:r w:rsidRPr="00CC13E0">
        <w:rPr>
          <w:rFonts w:ascii="Monaco" w:hAnsi="Monaco" w:cs="Monaco"/>
          <w:color w:val="000000" w:themeColor="text1"/>
          <w:sz w:val="18"/>
          <w:szCs w:val="18"/>
        </w:rPr>
        <w:t xml:space="preserve"> ListElement</w:t>
      </w:r>
    </w:p>
    <w:p w14:paraId="63EAB941"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3ED1EEEB"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w:t>
      </w:r>
    </w:p>
    <w:p w14:paraId="16C79453"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ListElement </w:t>
      </w:r>
      <w:r w:rsidRPr="00CC13E0">
        <w:rPr>
          <w:rFonts w:ascii="Monaco" w:hAnsi="Monaco" w:cs="Monaco"/>
          <w:color w:val="0000C0"/>
          <w:sz w:val="18"/>
          <w:szCs w:val="18"/>
        </w:rPr>
        <w:t>el2</w:t>
      </w:r>
      <w:r w:rsidRPr="00CC13E0">
        <w:rPr>
          <w:rFonts w:ascii="Monaco" w:hAnsi="Monaco" w:cs="Monaco"/>
          <w:color w:val="000000" w:themeColor="text1"/>
          <w:sz w:val="18"/>
          <w:szCs w:val="18"/>
        </w:rPr>
        <w:t>;</w:t>
      </w:r>
    </w:p>
    <w:p w14:paraId="0191FDA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58BCF723"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el, ListElement nextElement)</w:t>
      </w:r>
    </w:p>
    <w:p w14:paraId="6461E323"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1A53B0D3"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 xml:space="preserve"> = el;</w:t>
      </w:r>
    </w:p>
    <w:p w14:paraId="17B352D7"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 xml:space="preserve"> = nextElement;</w:t>
      </w:r>
    </w:p>
    <w:p w14:paraId="557DC0D2"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545B1367"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el)</w:t>
      </w:r>
    </w:p>
    <w:p w14:paraId="45042B76"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4C042DE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this</w:t>
      </w:r>
      <w:r w:rsidRPr="00CC13E0">
        <w:rPr>
          <w:rFonts w:ascii="Monaco" w:hAnsi="Monaco" w:cs="Monaco"/>
          <w:color w:val="000000" w:themeColor="text1"/>
          <w:sz w:val="18"/>
          <w:szCs w:val="18"/>
        </w:rPr>
        <w:t>(el,</w:t>
      </w:r>
      <w:r w:rsidRPr="00CC13E0">
        <w:rPr>
          <w:rFonts w:ascii="Monaco" w:hAnsi="Monaco" w:cs="Monaco"/>
          <w:b/>
          <w:bCs/>
          <w:color w:val="7F0055"/>
          <w:sz w:val="18"/>
          <w:szCs w:val="18"/>
        </w:rPr>
        <w:t>null</w:t>
      </w:r>
      <w:r w:rsidRPr="00CC13E0">
        <w:rPr>
          <w:rFonts w:ascii="Monaco" w:hAnsi="Monaco" w:cs="Monaco"/>
          <w:color w:val="000000" w:themeColor="text1"/>
          <w:sz w:val="18"/>
          <w:szCs w:val="18"/>
        </w:rPr>
        <w:t>);</w:t>
      </w:r>
    </w:p>
    <w:p w14:paraId="5762B1B1"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0047AFEB"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first()</w:t>
      </w:r>
    </w:p>
    <w:p w14:paraId="59346AF7"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4AF8601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return</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w:t>
      </w:r>
    </w:p>
    <w:p w14:paraId="358B6331"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3F692CE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40ECC5E1"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ListElement rest()</w:t>
      </w:r>
    </w:p>
    <w:p w14:paraId="56701D6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2625025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return</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w:t>
      </w:r>
    </w:p>
    <w:p w14:paraId="74D86C9E"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2DCBEA80"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02F0092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void</w:t>
      </w:r>
      <w:r w:rsidRPr="00CC13E0">
        <w:rPr>
          <w:rFonts w:ascii="Monaco" w:hAnsi="Monaco" w:cs="Monaco"/>
          <w:color w:val="000000" w:themeColor="text1"/>
          <w:sz w:val="18"/>
          <w:szCs w:val="18"/>
        </w:rPr>
        <w:t xml:space="preserve"> setFirst(</w:t>
      </w:r>
      <w:r w:rsidRPr="00CC13E0">
        <w:rPr>
          <w:rFonts w:ascii="Monaco" w:hAnsi="Monaco" w:cs="Monaco"/>
          <w:color w:val="000000" w:themeColor="text1"/>
          <w:sz w:val="18"/>
          <w:szCs w:val="18"/>
          <w:u w:val="single"/>
        </w:rPr>
        <w:t>Comparable</w:t>
      </w:r>
      <w:r w:rsidRPr="00CC13E0">
        <w:rPr>
          <w:rFonts w:ascii="Monaco" w:hAnsi="Monaco" w:cs="Monaco"/>
          <w:color w:val="000000" w:themeColor="text1"/>
          <w:sz w:val="18"/>
          <w:szCs w:val="18"/>
        </w:rPr>
        <w:t xml:space="preserve"> value)</w:t>
      </w:r>
    </w:p>
    <w:p w14:paraId="4D9B7F59"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617147E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el1</w:t>
      </w:r>
      <w:r w:rsidRPr="00CC13E0">
        <w:rPr>
          <w:rFonts w:ascii="Monaco" w:hAnsi="Monaco" w:cs="Monaco"/>
          <w:color w:val="000000" w:themeColor="text1"/>
          <w:sz w:val="18"/>
          <w:szCs w:val="18"/>
        </w:rPr>
        <w:t xml:space="preserve"> = value;</w:t>
      </w:r>
    </w:p>
    <w:p w14:paraId="51E17B0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523AC31E"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sz w:val="18"/>
          <w:szCs w:val="18"/>
        </w:rPr>
        <w:t xml:space="preserve">      </w:t>
      </w:r>
    </w:p>
    <w:p w14:paraId="335C397B"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void</w:t>
      </w:r>
      <w:r w:rsidRPr="00CC13E0">
        <w:rPr>
          <w:rFonts w:ascii="Monaco" w:hAnsi="Monaco" w:cs="Monaco"/>
          <w:color w:val="000000" w:themeColor="text1"/>
          <w:sz w:val="18"/>
          <w:szCs w:val="18"/>
        </w:rPr>
        <w:t xml:space="preserve"> setRest(ListElement value)</w:t>
      </w:r>
    </w:p>
    <w:p w14:paraId="7415E684"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0739570F"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el2</w:t>
      </w:r>
      <w:r w:rsidRPr="00CC13E0">
        <w:rPr>
          <w:rFonts w:ascii="Monaco" w:hAnsi="Monaco" w:cs="Monaco"/>
          <w:color w:val="000000" w:themeColor="text1"/>
          <w:sz w:val="18"/>
          <w:szCs w:val="18"/>
        </w:rPr>
        <w:t xml:space="preserve"> = value;</w:t>
      </w:r>
    </w:p>
    <w:p w14:paraId="3DCD8CB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119C90D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3E6D56B5" w14:textId="77777777" w:rsidR="002146A4" w:rsidRPr="00CC13E0" w:rsidRDefault="002146A4" w:rsidP="002146A4">
      <w:pPr>
        <w:widowControl w:val="0"/>
        <w:autoSpaceDE w:val="0"/>
        <w:autoSpaceDN w:val="0"/>
        <w:adjustRightInd w:val="0"/>
        <w:spacing w:after="0" w:line="240" w:lineRule="auto"/>
        <w:jc w:val="center"/>
        <w:rPr>
          <w:rFonts w:ascii="Monaco" w:hAnsi="Monaco" w:cs="Monaco"/>
          <w:sz w:val="18"/>
          <w:szCs w:val="18"/>
        </w:rPr>
      </w:pPr>
    </w:p>
    <w:p w14:paraId="03A425FD"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protected</w:t>
      </w:r>
      <w:r w:rsidRPr="00CC13E0">
        <w:rPr>
          <w:rFonts w:ascii="Monaco" w:hAnsi="Monaco" w:cs="Monaco"/>
          <w:color w:val="000000" w:themeColor="text1"/>
          <w:sz w:val="18"/>
          <w:szCs w:val="18"/>
        </w:rPr>
        <w:t xml:space="preserve"> ListElement </w:t>
      </w:r>
      <w:r w:rsidRPr="00CC13E0">
        <w:rPr>
          <w:rFonts w:ascii="Monaco" w:hAnsi="Monaco" w:cs="Monaco"/>
          <w:color w:val="0000C0"/>
          <w:sz w:val="18"/>
          <w:szCs w:val="18"/>
        </w:rPr>
        <w:t>head</w:t>
      </w:r>
      <w:r w:rsidRPr="00CC13E0">
        <w:rPr>
          <w:rFonts w:ascii="Monaco" w:hAnsi="Monaco" w:cs="Monaco"/>
          <w:color w:val="000000" w:themeColor="text1"/>
          <w:sz w:val="18"/>
          <w:szCs w:val="18"/>
        </w:rPr>
        <w:t>;</w:t>
      </w:r>
    </w:p>
    <w:p w14:paraId="4B521248"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private</w:t>
      </w: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int</w:t>
      </w:r>
      <w:r w:rsidRPr="00CC13E0">
        <w:rPr>
          <w:rFonts w:ascii="Monaco" w:hAnsi="Monaco" w:cs="Monaco"/>
          <w:color w:val="000000" w:themeColor="text1"/>
          <w:sz w:val="18"/>
          <w:szCs w:val="18"/>
        </w:rPr>
        <w:t xml:space="preserve"> </w:t>
      </w:r>
      <w:r w:rsidRPr="00CC13E0">
        <w:rPr>
          <w:rFonts w:ascii="Monaco" w:hAnsi="Monaco" w:cs="Monaco"/>
          <w:color w:val="0000C0"/>
          <w:sz w:val="18"/>
          <w:szCs w:val="18"/>
        </w:rPr>
        <w:t>count</w:t>
      </w:r>
      <w:r w:rsidRPr="00CC13E0">
        <w:rPr>
          <w:rFonts w:ascii="Monaco" w:hAnsi="Monaco" w:cs="Monaco"/>
          <w:color w:val="000000" w:themeColor="text1"/>
          <w:sz w:val="18"/>
          <w:szCs w:val="18"/>
        </w:rPr>
        <w:t xml:space="preserve"> = 0;</w:t>
      </w:r>
    </w:p>
    <w:p w14:paraId="269436EA"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b/>
          <w:bCs/>
          <w:color w:val="7F0055"/>
          <w:sz w:val="18"/>
          <w:szCs w:val="18"/>
        </w:rPr>
        <w:t>public</w:t>
      </w:r>
      <w:r w:rsidRPr="00CC13E0">
        <w:rPr>
          <w:rFonts w:ascii="Monaco" w:hAnsi="Monaco" w:cs="Monaco"/>
          <w:color w:val="000000" w:themeColor="text1"/>
          <w:sz w:val="18"/>
          <w:szCs w:val="18"/>
        </w:rPr>
        <w:t xml:space="preserve"> LinkedList()</w:t>
      </w:r>
    </w:p>
    <w:p w14:paraId="1F0B71EC"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p>
    <w:p w14:paraId="151E2615" w14:textId="77777777" w:rsidR="002146A4" w:rsidRPr="00CC13E0" w:rsidRDefault="002146A4" w:rsidP="002146A4">
      <w:pPr>
        <w:widowControl w:val="0"/>
        <w:autoSpaceDE w:val="0"/>
        <w:autoSpaceDN w:val="0"/>
        <w:adjustRightInd w:val="0"/>
        <w:spacing w:after="0" w:line="240" w:lineRule="auto"/>
        <w:rPr>
          <w:rFonts w:ascii="Monaco" w:hAnsi="Monaco" w:cs="Monaco"/>
          <w:sz w:val="18"/>
          <w:szCs w:val="18"/>
        </w:rPr>
      </w:pPr>
      <w:r w:rsidRPr="00CC13E0">
        <w:rPr>
          <w:rFonts w:ascii="Monaco" w:hAnsi="Monaco" w:cs="Monaco"/>
          <w:color w:val="000000" w:themeColor="text1"/>
          <w:sz w:val="18"/>
          <w:szCs w:val="18"/>
        </w:rPr>
        <w:t xml:space="preserve">      </w:t>
      </w:r>
      <w:r w:rsidRPr="00CC13E0">
        <w:rPr>
          <w:rFonts w:ascii="Monaco" w:hAnsi="Monaco" w:cs="Monaco"/>
          <w:color w:val="0000C0"/>
          <w:sz w:val="18"/>
          <w:szCs w:val="18"/>
        </w:rPr>
        <w:t>head</w:t>
      </w:r>
      <w:r w:rsidRPr="00CC13E0">
        <w:rPr>
          <w:rFonts w:ascii="Monaco" w:hAnsi="Monaco" w:cs="Monaco"/>
          <w:color w:val="000000" w:themeColor="text1"/>
          <w:sz w:val="18"/>
          <w:szCs w:val="18"/>
        </w:rPr>
        <w:t xml:space="preserve"> = </w:t>
      </w:r>
      <w:r w:rsidRPr="00CC13E0">
        <w:rPr>
          <w:rFonts w:ascii="Monaco" w:hAnsi="Monaco" w:cs="Monaco"/>
          <w:b/>
          <w:bCs/>
          <w:color w:val="7F0055"/>
          <w:sz w:val="18"/>
          <w:szCs w:val="18"/>
        </w:rPr>
        <w:t>null</w:t>
      </w:r>
      <w:r w:rsidRPr="00CC13E0">
        <w:rPr>
          <w:rFonts w:ascii="Monaco" w:hAnsi="Monaco" w:cs="Monaco"/>
          <w:color w:val="000000" w:themeColor="text1"/>
          <w:sz w:val="18"/>
          <w:szCs w:val="18"/>
        </w:rPr>
        <w:t>;</w:t>
      </w:r>
    </w:p>
    <w:p w14:paraId="40A7A1B6"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79F391CA"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sz w:val="18"/>
          <w:szCs w:val="18"/>
        </w:rPr>
      </w:pPr>
    </w:p>
    <w:p w14:paraId="102CE7F3"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r w:rsidRPr="008C3A8C">
        <w:rPr>
          <w:rFonts w:ascii="Monaco" w:hAnsi="Monaco" w:cs="Monaco"/>
          <w:b/>
          <w:bCs/>
          <w:color w:val="7F0055"/>
          <w:sz w:val="18"/>
          <w:szCs w:val="18"/>
        </w:rPr>
        <w:t>public</w:t>
      </w:r>
      <w:r w:rsidRPr="00CC13E0">
        <w:rPr>
          <w:rFonts w:ascii="Monaco" w:hAnsi="Monaco" w:cs="Monaco"/>
          <w:color w:val="000000" w:themeColor="text1"/>
          <w:sz w:val="18"/>
          <w:szCs w:val="18"/>
        </w:rPr>
        <w:t xml:space="preserve"> String toString()</w:t>
      </w:r>
    </w:p>
    <w:p w14:paraId="25CB089B"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7915E60A"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String result = "(";</w:t>
      </w:r>
    </w:p>
    <w:p w14:paraId="582715A0"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ListElement d = </w:t>
      </w:r>
      <w:r w:rsidRPr="008C3A8C">
        <w:rPr>
          <w:rFonts w:ascii="Monaco" w:hAnsi="Monaco" w:cs="Monaco"/>
          <w:color w:val="0000C0"/>
          <w:sz w:val="18"/>
          <w:szCs w:val="18"/>
        </w:rPr>
        <w:t>head</w:t>
      </w:r>
      <w:r w:rsidRPr="00CC13E0">
        <w:rPr>
          <w:rFonts w:ascii="Monaco" w:hAnsi="Monaco" w:cs="Monaco"/>
          <w:color w:val="000000" w:themeColor="text1"/>
          <w:sz w:val="18"/>
          <w:szCs w:val="18"/>
        </w:rPr>
        <w:t>;</w:t>
      </w:r>
    </w:p>
    <w:p w14:paraId="6E758F09"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r w:rsidRPr="008C3A8C">
        <w:rPr>
          <w:rFonts w:ascii="Monaco" w:hAnsi="Monaco" w:cs="Monaco"/>
          <w:b/>
          <w:bCs/>
          <w:color w:val="7F0055"/>
          <w:sz w:val="18"/>
          <w:szCs w:val="18"/>
        </w:rPr>
        <w:t>while</w:t>
      </w:r>
      <w:r w:rsidRPr="00CC13E0">
        <w:rPr>
          <w:rFonts w:ascii="Monaco" w:hAnsi="Monaco" w:cs="Monaco"/>
          <w:color w:val="000000" w:themeColor="text1"/>
          <w:sz w:val="18"/>
          <w:szCs w:val="18"/>
        </w:rPr>
        <w:t xml:space="preserve">(d != </w:t>
      </w:r>
      <w:r w:rsidRPr="008C3A8C">
        <w:rPr>
          <w:rFonts w:ascii="Monaco" w:hAnsi="Monaco" w:cs="Monaco"/>
          <w:b/>
          <w:bCs/>
          <w:color w:val="7F0055"/>
          <w:sz w:val="18"/>
          <w:szCs w:val="18"/>
        </w:rPr>
        <w:t>null</w:t>
      </w:r>
      <w:r w:rsidRPr="00CC13E0">
        <w:rPr>
          <w:rFonts w:ascii="Monaco" w:hAnsi="Monaco" w:cs="Monaco"/>
          <w:color w:val="000000" w:themeColor="text1"/>
          <w:sz w:val="18"/>
          <w:szCs w:val="18"/>
        </w:rPr>
        <w:t>)</w:t>
      </w:r>
    </w:p>
    <w:p w14:paraId="2EFD4C66"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4668AFC2"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lastRenderedPageBreak/>
        <w:t xml:space="preserve">         result += d.first().toString();</w:t>
      </w:r>
    </w:p>
    <w:p w14:paraId="392B82FD"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result += " ";</w:t>
      </w:r>
    </w:p>
    <w:p w14:paraId="554CF1C2"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d = d.rest();</w:t>
      </w:r>
    </w:p>
    <w:p w14:paraId="03E3951E"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w:t>
      </w:r>
    </w:p>
    <w:p w14:paraId="4CDC5A1E"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result += ")";</w:t>
      </w:r>
    </w:p>
    <w:p w14:paraId="3C7A0FE8" w14:textId="77777777" w:rsidR="002146A4" w:rsidRPr="00CC13E0" w:rsidRDefault="002146A4" w:rsidP="002146A4">
      <w:pPr>
        <w:widowControl w:val="0"/>
        <w:autoSpaceDE w:val="0"/>
        <w:autoSpaceDN w:val="0"/>
        <w:adjustRightInd w:val="0"/>
        <w:spacing w:after="0" w:line="240" w:lineRule="auto"/>
        <w:rPr>
          <w:rFonts w:ascii="Monaco" w:hAnsi="Monaco" w:cs="Monaco"/>
          <w:color w:val="000000" w:themeColor="text1"/>
          <w:sz w:val="18"/>
          <w:szCs w:val="18"/>
        </w:rPr>
      </w:pPr>
      <w:r w:rsidRPr="00CC13E0">
        <w:rPr>
          <w:rFonts w:ascii="Monaco" w:hAnsi="Monaco" w:cs="Monaco"/>
          <w:color w:val="000000" w:themeColor="text1"/>
          <w:sz w:val="18"/>
          <w:szCs w:val="18"/>
        </w:rPr>
        <w:t xml:space="preserve">      return result;</w:t>
      </w:r>
    </w:p>
    <w:p w14:paraId="31C11D69" w14:textId="77777777" w:rsidR="002146A4" w:rsidRPr="00CC13E0" w:rsidRDefault="002146A4" w:rsidP="002146A4">
      <w:pPr>
        <w:widowControl w:val="0"/>
        <w:autoSpaceDE w:val="0"/>
        <w:autoSpaceDN w:val="0"/>
        <w:adjustRightInd w:val="0"/>
        <w:spacing w:after="0" w:line="240" w:lineRule="auto"/>
        <w:rPr>
          <w:rFonts w:ascii="Monaco" w:hAnsi="Monaco" w:cs="Monaco"/>
          <w:b/>
          <w:bCs/>
          <w:color w:val="000000"/>
          <w:sz w:val="18"/>
          <w:szCs w:val="18"/>
        </w:rPr>
      </w:pPr>
      <w:r w:rsidRPr="00CC13E0">
        <w:rPr>
          <w:rFonts w:ascii="Monaco" w:hAnsi="Monaco" w:cs="Monaco"/>
          <w:color w:val="000000" w:themeColor="text1"/>
          <w:sz w:val="18"/>
          <w:szCs w:val="18"/>
        </w:rPr>
        <w:t xml:space="preserve">   }</w:t>
      </w:r>
    </w:p>
    <w:p w14:paraId="58920EB9" w14:textId="77777777" w:rsidR="002146A4" w:rsidRPr="00CC13E0" w:rsidRDefault="002146A4" w:rsidP="002146A4">
      <w:pPr>
        <w:widowControl w:val="0"/>
        <w:autoSpaceDE w:val="0"/>
        <w:autoSpaceDN w:val="0"/>
        <w:adjustRightInd w:val="0"/>
        <w:spacing w:after="0" w:line="240" w:lineRule="auto"/>
        <w:rPr>
          <w:rFonts w:asciiTheme="majorHAnsi" w:eastAsiaTheme="majorEastAsia" w:hAnsiTheme="majorHAnsi" w:cstheme="majorBidi"/>
          <w:b/>
          <w:bCs/>
          <w:color w:val="4F81BD" w:themeColor="accent1"/>
          <w:sz w:val="18"/>
          <w:szCs w:val="18"/>
        </w:rPr>
      </w:pPr>
      <w:r w:rsidRPr="00CC13E0">
        <w:rPr>
          <w:rFonts w:ascii="Monaco" w:hAnsi="Monaco" w:cs="Monaco"/>
          <w:color w:val="000000" w:themeColor="text1"/>
          <w:sz w:val="18"/>
          <w:szCs w:val="18"/>
        </w:rPr>
        <w:t>}</w:t>
      </w:r>
    </w:p>
    <w:p w14:paraId="764BB748" w14:textId="77777777" w:rsidR="002146A4" w:rsidRDefault="002146A4" w:rsidP="002146A4">
      <w:pPr>
        <w:pStyle w:val="Heading2"/>
        <w:spacing w:before="0" w:line="240" w:lineRule="auto"/>
      </w:pPr>
      <w:r>
        <w:br w:type="page"/>
      </w:r>
      <w:r>
        <w:lastRenderedPageBreak/>
        <w:t>Stack</w:t>
      </w:r>
    </w:p>
    <w:p w14:paraId="51C32A75"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class</w:t>
      </w:r>
      <w:r w:rsidRPr="00CC13E0">
        <w:rPr>
          <w:rFonts w:ascii="Monaco" w:eastAsia="Monaco" w:hAnsi="Monaco" w:cs="Monaco"/>
          <w:color w:val="000000"/>
          <w:sz w:val="18"/>
          <w:szCs w:val="18"/>
        </w:rPr>
        <w:t xml:space="preserve"> Stack {</w:t>
      </w:r>
    </w:p>
    <w:p w14:paraId="4740BA86"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 xml:space="preserve">    </w:t>
      </w:r>
    </w:p>
    <w:p w14:paraId="19406F5D"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private</w:t>
      </w:r>
      <w:r w:rsidRPr="00CC13E0">
        <w:rPr>
          <w:rFonts w:ascii="Monaco" w:eastAsia="Monaco" w:hAnsi="Monaco" w:cs="Monaco"/>
          <w:color w:val="000000"/>
          <w:sz w:val="18"/>
          <w:szCs w:val="18"/>
        </w:rPr>
        <w:t xml:space="preserve"> LinkedList data;</w:t>
      </w:r>
    </w:p>
    <w:p w14:paraId="57FCFD9A"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1F99ED57"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Stack(</w:t>
      </w:r>
      <w:r w:rsidRPr="00CC13E0">
        <w:rPr>
          <w:rFonts w:ascii="Monaco,Menlo" w:eastAsia="Monaco,Menlo" w:hAnsi="Monaco,Menlo" w:cs="Monaco,Menlo"/>
          <w:color w:val="000000"/>
          <w:sz w:val="18"/>
          <w:szCs w:val="18"/>
        </w:rPr>
        <w:t>)</w:t>
      </w:r>
    </w:p>
    <w:p w14:paraId="6F32E7C3"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0EF216C8"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eastAsia="Monaco" w:hAnsi="Monaco" w:cs="Monaco"/>
          <w:color w:val="000000"/>
          <w:sz w:val="18"/>
          <w:szCs w:val="18"/>
        </w:rPr>
        <w:t xml:space="preserve">data = </w:t>
      </w:r>
      <w:r w:rsidRPr="00CC13E0">
        <w:rPr>
          <w:rFonts w:ascii="Monaco" w:eastAsia="Monaco" w:hAnsi="Monaco" w:cs="Monaco"/>
          <w:color w:val="AA0D91"/>
          <w:sz w:val="18"/>
          <w:szCs w:val="18"/>
        </w:rPr>
        <w:t>new</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LinkedList(</w:t>
      </w:r>
      <w:r w:rsidRPr="00CC13E0">
        <w:rPr>
          <w:rFonts w:ascii="Monaco,Menlo" w:eastAsia="Monaco,Menlo" w:hAnsi="Monaco,Menlo" w:cs="Monaco,Menlo"/>
          <w:color w:val="000000"/>
          <w:sz w:val="18"/>
          <w:szCs w:val="18"/>
        </w:rPr>
        <w:t>);</w:t>
      </w:r>
    </w:p>
    <w:p w14:paraId="7860C28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3314C1DD"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3E5E13ED"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AA0D91"/>
          <w:sz w:val="18"/>
          <w:szCs w:val="18"/>
        </w:rPr>
        <w:t>void</w:t>
      </w:r>
      <w:r w:rsidRPr="00CC13E0">
        <w:rPr>
          <w:rFonts w:ascii="Monaco,Menlo" w:eastAsia="Monaco,Menlo" w:hAnsi="Monaco,Menlo" w:cs="Monaco,Menlo"/>
          <w:color w:val="000000"/>
          <w:sz w:val="18"/>
          <w:szCs w:val="18"/>
        </w:rPr>
        <w:t xml:space="preserve"> </w:t>
      </w:r>
      <w:r w:rsidRPr="00CC13E0">
        <w:rPr>
          <w:rFonts w:ascii="Monaco" w:eastAsia="Monaco" w:hAnsi="Monaco" w:cs="Monaco"/>
          <w:color w:val="000000"/>
          <w:sz w:val="18"/>
          <w:szCs w:val="18"/>
        </w:rPr>
        <w:t>push(Comparable o)</w:t>
      </w:r>
    </w:p>
    <w:p w14:paraId="3A2F405E"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41C524C0"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t>data.addFirst(o);</w:t>
      </w:r>
    </w:p>
    <w:p w14:paraId="431FA1FB"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2F95F7EC"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2754D521"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Comparable pop(</w:t>
      </w:r>
      <w:r w:rsidRPr="00CC13E0">
        <w:rPr>
          <w:rFonts w:ascii="Monaco,Menlo" w:eastAsia="Monaco,Menlo" w:hAnsi="Monaco,Menlo" w:cs="Monaco,Menlo"/>
          <w:color w:val="000000"/>
          <w:sz w:val="18"/>
          <w:szCs w:val="18"/>
        </w:rPr>
        <w:t>)</w:t>
      </w:r>
    </w:p>
    <w:p w14:paraId="7C8115E5"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7F31FA42"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if</w:t>
      </w:r>
      <w:r w:rsidRPr="00CC13E0">
        <w:rPr>
          <w:rFonts w:ascii="Monaco" w:hAnsi="Monaco" w:cs="Menlo"/>
          <w:color w:val="000000"/>
          <w:sz w:val="18"/>
          <w:szCs w:val="18"/>
        </w:rPr>
        <w:t xml:space="preserve">(data.empty()) </w:t>
      </w:r>
      <w:r w:rsidRPr="00CC13E0">
        <w:rPr>
          <w:rFonts w:ascii="Monaco" w:hAnsi="Monaco" w:cs="Menlo"/>
          <w:color w:val="AA0D91"/>
          <w:sz w:val="18"/>
          <w:szCs w:val="18"/>
        </w:rPr>
        <w:t>return</w:t>
      </w:r>
      <w:r w:rsidRPr="00CC13E0">
        <w:rPr>
          <w:rFonts w:ascii="Monaco" w:hAnsi="Monaco" w:cs="Menlo"/>
          <w:color w:val="000000"/>
          <w:sz w:val="18"/>
          <w:szCs w:val="18"/>
        </w:rPr>
        <w:t xml:space="preserve"> </w:t>
      </w:r>
      <w:r w:rsidRPr="00CC13E0">
        <w:rPr>
          <w:rFonts w:ascii="Monaco" w:hAnsi="Monaco" w:cs="Menlo"/>
          <w:color w:val="AA0D91"/>
          <w:sz w:val="18"/>
          <w:szCs w:val="18"/>
        </w:rPr>
        <w:t>null</w:t>
      </w:r>
      <w:r w:rsidRPr="00CC13E0">
        <w:rPr>
          <w:rFonts w:ascii="Monaco" w:hAnsi="Monaco" w:cs="Menlo"/>
          <w:color w:val="000000"/>
          <w:sz w:val="18"/>
          <w:szCs w:val="18"/>
        </w:rPr>
        <w:t>;</w:t>
      </w:r>
    </w:p>
    <w:p w14:paraId="3B5AB0C9"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else</w:t>
      </w:r>
      <w:r w:rsidRPr="00CC13E0">
        <w:rPr>
          <w:rFonts w:ascii="Monaco" w:hAnsi="Monaco" w:cs="Menlo"/>
          <w:color w:val="000000"/>
          <w:sz w:val="18"/>
          <w:szCs w:val="18"/>
        </w:rPr>
        <w:t xml:space="preserve"> </w:t>
      </w:r>
      <w:r w:rsidRPr="00CC13E0">
        <w:rPr>
          <w:rFonts w:ascii="Monaco" w:hAnsi="Monaco" w:cs="Menlo"/>
          <w:color w:val="AA0D91"/>
          <w:sz w:val="18"/>
          <w:szCs w:val="18"/>
        </w:rPr>
        <w:t>return</w:t>
      </w:r>
      <w:r w:rsidRPr="00CC13E0">
        <w:rPr>
          <w:rFonts w:ascii="Monaco" w:hAnsi="Monaco" w:cs="Menlo"/>
          <w:color w:val="000000"/>
          <w:sz w:val="18"/>
          <w:szCs w:val="18"/>
        </w:rPr>
        <w:t xml:space="preserve"> data.removeFirst();</w:t>
      </w:r>
    </w:p>
    <w:p w14:paraId="213CDDC5"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3714A4BC"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p>
    <w:p w14:paraId="2E0095CB"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 w:eastAsia="Monaco" w:hAnsi="Monaco" w:cs="Monaco"/>
          <w:color w:val="AA0D91"/>
          <w:sz w:val="18"/>
          <w:szCs w:val="18"/>
        </w:rPr>
        <w:t>public</w:t>
      </w:r>
      <w:r w:rsidRPr="00CC13E0">
        <w:rPr>
          <w:rFonts w:ascii="Monaco" w:eastAsia="Monaco" w:hAnsi="Monaco" w:cs="Monaco"/>
          <w:color w:val="000000"/>
          <w:sz w:val="18"/>
          <w:szCs w:val="18"/>
        </w:rPr>
        <w:t xml:space="preserve"> Comparable top(</w:t>
      </w:r>
      <w:r w:rsidRPr="00CC13E0">
        <w:rPr>
          <w:rFonts w:ascii="Monaco,Menlo" w:eastAsia="Monaco,Menlo" w:hAnsi="Monaco,Menlo" w:cs="Monaco,Menlo"/>
          <w:color w:val="000000"/>
          <w:sz w:val="18"/>
          <w:szCs w:val="18"/>
        </w:rPr>
        <w:t>)</w:t>
      </w:r>
    </w:p>
    <w:p w14:paraId="677F49E3"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19426BB3"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r w:rsidRPr="00CC13E0">
        <w:rPr>
          <w:rFonts w:ascii="Monaco" w:hAnsi="Monaco" w:cs="Menlo"/>
          <w:color w:val="000000"/>
          <w:sz w:val="18"/>
          <w:szCs w:val="18"/>
        </w:rPr>
        <w:tab/>
      </w:r>
      <w:r w:rsidRPr="00CC13E0">
        <w:rPr>
          <w:rFonts w:ascii="Monaco" w:hAnsi="Monaco" w:cs="Menlo"/>
          <w:color w:val="000000"/>
          <w:sz w:val="18"/>
          <w:szCs w:val="18"/>
        </w:rPr>
        <w:tab/>
      </w:r>
      <w:r w:rsidRPr="00CC13E0">
        <w:rPr>
          <w:rFonts w:ascii="Monaco" w:hAnsi="Monaco" w:cs="Menlo"/>
          <w:color w:val="AA0D91"/>
          <w:sz w:val="18"/>
          <w:szCs w:val="18"/>
        </w:rPr>
        <w:t>return</w:t>
      </w:r>
      <w:r w:rsidRPr="00CC13E0">
        <w:rPr>
          <w:rFonts w:ascii="Monaco" w:hAnsi="Monaco" w:cs="Menlo"/>
          <w:color w:val="000000"/>
          <w:sz w:val="18"/>
          <w:szCs w:val="18"/>
        </w:rPr>
        <w:t xml:space="preserve"> data.getFirst();</w:t>
      </w:r>
    </w:p>
    <w:p w14:paraId="242A6A86"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p>
    <w:p w14:paraId="0A456EE0" w14:textId="77777777" w:rsidR="002146A4" w:rsidRPr="00CC13E0" w:rsidRDefault="002146A4" w:rsidP="002146A4">
      <w:pPr>
        <w:widowControl w:val="0"/>
        <w:tabs>
          <w:tab w:val="left" w:pos="529"/>
        </w:tabs>
        <w:autoSpaceDE w:val="0"/>
        <w:autoSpaceDN w:val="0"/>
        <w:adjustRightInd w:val="0"/>
        <w:spacing w:after="0" w:line="240" w:lineRule="auto"/>
        <w:rPr>
          <w:rFonts w:ascii="Monaco" w:hAnsi="Monaco" w:cs="Menlo"/>
          <w:color w:val="000000"/>
          <w:sz w:val="18"/>
          <w:szCs w:val="18"/>
        </w:rPr>
      </w:pPr>
    </w:p>
    <w:p w14:paraId="24BB32D6" w14:textId="77777777" w:rsidR="002146A4" w:rsidRPr="00CC13E0" w:rsidRDefault="002146A4" w:rsidP="002146A4">
      <w:pPr>
        <w:widowControl w:val="0"/>
        <w:tabs>
          <w:tab w:val="left" w:pos="529"/>
        </w:tabs>
        <w:autoSpaceDE w:val="0"/>
        <w:autoSpaceDN w:val="0"/>
        <w:adjustRightInd w:val="0"/>
        <w:spacing w:after="0" w:line="240" w:lineRule="auto"/>
        <w:rPr>
          <w:rFonts w:ascii="Monaco,Menlo" w:eastAsia="Monaco,Menlo" w:hAnsi="Monaco,Menlo" w:cs="Monaco,Menlo"/>
          <w:color w:val="000000"/>
          <w:sz w:val="18"/>
          <w:szCs w:val="18"/>
        </w:rPr>
      </w:pPr>
      <w:r w:rsidRPr="00CC13E0">
        <w:rPr>
          <w:rFonts w:ascii="Monaco" w:hAnsi="Monaco" w:cs="Menlo"/>
          <w:color w:val="000000"/>
          <w:sz w:val="18"/>
          <w:szCs w:val="18"/>
        </w:rPr>
        <w:tab/>
      </w:r>
      <w:r w:rsidRPr="00CC13E0">
        <w:rPr>
          <w:rFonts w:ascii="Monaco,Menlo" w:eastAsia="Monaco,Menlo" w:hAnsi="Monaco,Menlo" w:cs="Monaco,Menlo"/>
          <w:color w:val="000000"/>
          <w:sz w:val="18"/>
          <w:szCs w:val="18"/>
        </w:rPr>
        <w:t>…</w:t>
      </w:r>
      <w:r w:rsidRPr="00CC13E0">
        <w:rPr>
          <w:rFonts w:ascii="Monaco" w:hAnsi="Monaco" w:cs="Menlo"/>
          <w:color w:val="000000"/>
          <w:sz w:val="18"/>
          <w:szCs w:val="18"/>
        </w:rPr>
        <w:tab/>
      </w:r>
    </w:p>
    <w:p w14:paraId="3C99FCB5" w14:textId="77777777" w:rsidR="002146A4" w:rsidRDefault="002146A4" w:rsidP="002146A4">
      <w:pPr>
        <w:widowControl w:val="0"/>
        <w:tabs>
          <w:tab w:val="left" w:pos="529"/>
        </w:tabs>
        <w:autoSpaceDE w:val="0"/>
        <w:autoSpaceDN w:val="0"/>
        <w:adjustRightInd w:val="0"/>
        <w:spacing w:after="0" w:line="240" w:lineRule="auto"/>
        <w:rPr>
          <w:rFonts w:asciiTheme="majorHAnsi" w:eastAsiaTheme="majorEastAsia" w:hAnsiTheme="majorHAnsi" w:cstheme="majorBidi"/>
          <w:b/>
          <w:bCs/>
          <w:color w:val="4F81BD" w:themeColor="accent1"/>
          <w:sz w:val="26"/>
          <w:szCs w:val="26"/>
        </w:rPr>
      </w:pPr>
      <w:r w:rsidRPr="00CC13E0">
        <w:rPr>
          <w:rFonts w:ascii="Monaco,Menlo" w:eastAsia="Monaco,Menlo" w:hAnsi="Monaco,Menlo" w:cs="Monaco,Menlo"/>
          <w:color w:val="000000"/>
          <w:sz w:val="18"/>
          <w:szCs w:val="18"/>
        </w:rPr>
        <w:t>}</w:t>
      </w:r>
    </w:p>
    <w:p w14:paraId="7A8071BC" w14:textId="77777777" w:rsidR="002146A4" w:rsidRDefault="002146A4" w:rsidP="002146A4">
      <w:pPr>
        <w:pStyle w:val="Heading2"/>
        <w:spacing w:before="0" w:line="240" w:lineRule="auto"/>
      </w:pPr>
      <w:r>
        <w:t>Binary Tree</w:t>
      </w:r>
    </w:p>
    <w:p w14:paraId="2C982C2A" w14:textId="77777777" w:rsidR="002146A4" w:rsidRDefault="002146A4" w:rsidP="002146A4">
      <w:pPr>
        <w:widowControl w:val="0"/>
        <w:autoSpaceDE w:val="0"/>
        <w:autoSpaceDN w:val="0"/>
        <w:adjustRightInd w:val="0"/>
        <w:spacing w:after="0" w:line="240" w:lineRule="auto"/>
        <w:rPr>
          <w:rFonts w:ascii="Monaco" w:hAnsi="Monaco" w:cs="Monaco"/>
          <w:b/>
          <w:bCs/>
          <w:color w:val="7F0055"/>
          <w:sz w:val="14"/>
          <w:szCs w:val="14"/>
        </w:rPr>
      </w:pPr>
    </w:p>
    <w:p w14:paraId="64E30C44" w14:textId="77777777" w:rsidR="002146A4" w:rsidRPr="003C0B59" w:rsidRDefault="002146A4" w:rsidP="002146A4">
      <w:pPr>
        <w:widowControl w:val="0"/>
        <w:autoSpaceDE w:val="0"/>
        <w:autoSpaceDN w:val="0"/>
        <w:adjustRightInd w:val="0"/>
        <w:spacing w:after="0" w:line="240" w:lineRule="auto"/>
        <w:rPr>
          <w:rFonts w:ascii="Monaco" w:hAnsi="Monaco" w:cs="Monaco"/>
          <w:color w:val="000000" w:themeColor="text1"/>
          <w:sz w:val="20"/>
          <w:szCs w:val="20"/>
        </w:rPr>
      </w:pP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class</w:t>
      </w:r>
      <w:r w:rsidRPr="003C0B59">
        <w:rPr>
          <w:rFonts w:ascii="Monaco" w:hAnsi="Monaco" w:cs="Monaco"/>
          <w:color w:val="000000" w:themeColor="text1"/>
          <w:sz w:val="20"/>
          <w:szCs w:val="20"/>
        </w:rPr>
        <w:t xml:space="preserve"> Tree {</w:t>
      </w:r>
    </w:p>
    <w:p w14:paraId="755A71B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29C900E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class</w:t>
      </w:r>
      <w:r w:rsidRPr="003C0B59">
        <w:rPr>
          <w:rFonts w:ascii="Monaco" w:hAnsi="Monaco" w:cs="Monaco"/>
          <w:color w:val="000000" w:themeColor="text1"/>
          <w:sz w:val="20"/>
          <w:szCs w:val="20"/>
        </w:rPr>
        <w:t xml:space="preserve"> TreeNode </w:t>
      </w:r>
      <w:r w:rsidRPr="003C0B59">
        <w:rPr>
          <w:rFonts w:ascii="Monaco" w:hAnsi="Monaco" w:cs="Monaco"/>
          <w:b/>
          <w:bCs/>
          <w:color w:val="7F0055"/>
          <w:sz w:val="20"/>
          <w:szCs w:val="20"/>
        </w:rPr>
        <w:t>implements</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w:t>
      </w:r>
    </w:p>
    <w:p w14:paraId="1F3450C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w:t>
      </w:r>
    </w:p>
    <w:p w14:paraId="350C626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leftNode</w:t>
      </w:r>
      <w:r w:rsidRPr="003C0B59">
        <w:rPr>
          <w:rFonts w:ascii="Monaco" w:hAnsi="Monaco" w:cs="Monaco"/>
          <w:color w:val="000000" w:themeColor="text1"/>
          <w:sz w:val="20"/>
          <w:szCs w:val="20"/>
        </w:rPr>
        <w:t>;</w:t>
      </w:r>
    </w:p>
    <w:p w14:paraId="3727B70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rightNode</w:t>
      </w:r>
      <w:r w:rsidRPr="003C0B59">
        <w:rPr>
          <w:rFonts w:ascii="Monaco" w:hAnsi="Monaco" w:cs="Monaco"/>
          <w:color w:val="000000" w:themeColor="text1"/>
          <w:sz w:val="20"/>
          <w:szCs w:val="20"/>
        </w:rPr>
        <w:t>;</w:t>
      </w:r>
    </w:p>
    <w:p w14:paraId="09A638F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48E3AA3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v)</w:t>
      </w:r>
    </w:p>
    <w:p w14:paraId="61056441"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26E409E0"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 xml:space="preserve"> = v;</w:t>
      </w:r>
    </w:p>
    <w:p w14:paraId="155B9E4F"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76D4FE8F"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6436A730"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FB8C437"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0E4C3B6A"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v, TreeNode left, TreeNode right)</w:t>
      </w:r>
    </w:p>
    <w:p w14:paraId="1D90054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392788B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 xml:space="preserve"> = v;</w:t>
      </w:r>
    </w:p>
    <w:p w14:paraId="3CB42A4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 xml:space="preserve"> = left;</w:t>
      </w:r>
    </w:p>
    <w:p w14:paraId="66C77555"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 xml:space="preserve"> = right;</w:t>
      </w:r>
    </w:p>
    <w:p w14:paraId="0CED21E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003AADE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662F457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 getLeftTree()</w:t>
      </w:r>
    </w:p>
    <w:p w14:paraId="3E890DC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lastRenderedPageBreak/>
        <w:t xml:space="preserve">      {</w:t>
      </w:r>
    </w:p>
    <w:p w14:paraId="2AE22C7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return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leftNode</w:t>
      </w:r>
      <w:r w:rsidRPr="003C0B59">
        <w:rPr>
          <w:rFonts w:ascii="Monaco" w:hAnsi="Monaco" w:cs="Monaco"/>
          <w:color w:val="000000" w:themeColor="text1"/>
          <w:sz w:val="20"/>
          <w:szCs w:val="20"/>
        </w:rPr>
        <w:t>;</w:t>
      </w:r>
    </w:p>
    <w:p w14:paraId="41D17CC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1CAD593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TreeNode getRightTree()</w:t>
      </w:r>
    </w:p>
    <w:p w14:paraId="4144EBF9"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0C1D8A80"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sidRPr="003C0B59">
        <w:rPr>
          <w:rFonts w:ascii="Monaco" w:hAnsi="Monaco" w:cs="Monaco"/>
          <w:b/>
          <w:bCs/>
          <w:color w:val="7F0055"/>
          <w:sz w:val="20"/>
          <w:szCs w:val="20"/>
        </w:rPr>
        <w:t>return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rightNode</w:t>
      </w:r>
      <w:r w:rsidRPr="003C0B59">
        <w:rPr>
          <w:rFonts w:ascii="Monaco" w:hAnsi="Monaco" w:cs="Monaco"/>
          <w:color w:val="000000" w:themeColor="text1"/>
          <w:sz w:val="20"/>
          <w:szCs w:val="20"/>
        </w:rPr>
        <w:t>;</w:t>
      </w:r>
    </w:p>
    <w:p w14:paraId="6456F83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p>
    <w:p w14:paraId="777D13CB"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146D4D55" w14:textId="77777777" w:rsidR="002146A4" w:rsidRPr="003C0B59" w:rsidRDefault="002146A4" w:rsidP="002146A4">
      <w:pPr>
        <w:widowControl w:val="0"/>
        <w:autoSpaceDE w:val="0"/>
        <w:autoSpaceDN w:val="0"/>
        <w:adjustRightInd w:val="0"/>
        <w:spacing w:after="0" w:line="240" w:lineRule="auto"/>
        <w:ind w:firstLine="720"/>
        <w:rPr>
          <w:rFonts w:ascii="Monaco" w:hAnsi="Monaco" w:cs="Monaco"/>
          <w:sz w:val="20"/>
          <w:szCs w:val="20"/>
        </w:rPr>
      </w:pP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w:t>
      </w:r>
      <w:r w:rsidRPr="003C0B59">
        <w:rPr>
          <w:rFonts w:ascii="Monaco" w:hAnsi="Monaco" w:cs="Monaco"/>
          <w:color w:val="000000" w:themeColor="text1"/>
          <w:sz w:val="20"/>
          <w:szCs w:val="20"/>
          <w:u w:val="single"/>
        </w:rPr>
        <w:t>Comparable</w:t>
      </w:r>
      <w:r w:rsidRPr="003C0B59">
        <w:rPr>
          <w:rFonts w:ascii="Monaco" w:hAnsi="Monaco" w:cs="Monaco"/>
          <w:color w:val="000000" w:themeColor="text1"/>
          <w:sz w:val="20"/>
          <w:szCs w:val="20"/>
        </w:rPr>
        <w:t xml:space="preserve"> getValue()</w:t>
      </w:r>
    </w:p>
    <w:p w14:paraId="403C6FA6"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Pr>
          <w:rFonts w:ascii="Monaco" w:hAnsi="Monaco" w:cs="Monaco"/>
          <w:color w:val="000000" w:themeColor="text1"/>
          <w:sz w:val="20"/>
          <w:szCs w:val="20"/>
        </w:rPr>
        <w:tab/>
      </w:r>
      <w:r w:rsidRPr="003C0B59">
        <w:rPr>
          <w:rFonts w:ascii="Monaco" w:hAnsi="Monaco" w:cs="Monaco"/>
          <w:color w:val="000000" w:themeColor="text1"/>
          <w:sz w:val="20"/>
          <w:szCs w:val="20"/>
        </w:rPr>
        <w:t>{</w:t>
      </w:r>
    </w:p>
    <w:p w14:paraId="69940EDD" w14:textId="77777777" w:rsidR="002146A4" w:rsidRPr="003C0B59" w:rsidRDefault="002146A4" w:rsidP="002146A4">
      <w:pPr>
        <w:widowControl w:val="0"/>
        <w:autoSpaceDE w:val="0"/>
        <w:autoSpaceDN w:val="0"/>
        <w:adjustRightInd w:val="0"/>
        <w:spacing w:after="0" w:line="240" w:lineRule="auto"/>
        <w:ind w:left="720" w:firstLine="720"/>
        <w:rPr>
          <w:rFonts w:ascii="Monaco" w:hAnsi="Monaco" w:cs="Monaco"/>
          <w:sz w:val="20"/>
          <w:szCs w:val="20"/>
        </w:rPr>
      </w:pPr>
      <w:r>
        <w:rPr>
          <w:rFonts w:ascii="Monaco" w:hAnsi="Monaco" w:cs="Monaco"/>
          <w:b/>
          <w:bCs/>
          <w:color w:val="7F0055"/>
          <w:sz w:val="20"/>
          <w:szCs w:val="20"/>
        </w:rPr>
        <w:t>r</w:t>
      </w:r>
      <w:r w:rsidRPr="003C0B59">
        <w:rPr>
          <w:rFonts w:ascii="Monaco" w:hAnsi="Monaco" w:cs="Monaco"/>
          <w:b/>
          <w:bCs/>
          <w:color w:val="7F0055"/>
          <w:sz w:val="20"/>
          <w:szCs w:val="20"/>
        </w:rPr>
        <w:t>eturn</w:t>
      </w:r>
      <w:r w:rsidRPr="003C0B59">
        <w:rPr>
          <w:rFonts w:ascii="Monaco" w:hAnsi="Monaco" w:cs="Monaco"/>
          <w:color w:val="000000" w:themeColor="text1"/>
          <w:sz w:val="20"/>
          <w:szCs w:val="20"/>
        </w:rPr>
        <w:t xml:space="preserve"> </w:t>
      </w:r>
      <w:r w:rsidRPr="003C0B59">
        <w:rPr>
          <w:rFonts w:ascii="Monaco" w:hAnsi="Monaco" w:cs="Monaco"/>
          <w:color w:val="0000C0"/>
          <w:sz w:val="20"/>
          <w:szCs w:val="20"/>
        </w:rPr>
        <w:t>value</w:t>
      </w:r>
      <w:r w:rsidRPr="003C0B59">
        <w:rPr>
          <w:rFonts w:ascii="Monaco" w:hAnsi="Monaco" w:cs="Monaco"/>
          <w:color w:val="000000" w:themeColor="text1"/>
          <w:sz w:val="20"/>
          <w:szCs w:val="20"/>
        </w:rPr>
        <w:t>;</w:t>
      </w:r>
    </w:p>
    <w:p w14:paraId="700B3323"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Pr>
          <w:rFonts w:ascii="Monaco" w:hAnsi="Monaco" w:cs="Monaco"/>
          <w:color w:val="000000" w:themeColor="text1"/>
          <w:sz w:val="20"/>
          <w:szCs w:val="20"/>
        </w:rPr>
        <w:tab/>
      </w:r>
      <w:r w:rsidRPr="003C0B59">
        <w:rPr>
          <w:rFonts w:ascii="Monaco" w:hAnsi="Monaco" w:cs="Monaco"/>
          <w:color w:val="000000" w:themeColor="text1"/>
          <w:sz w:val="20"/>
          <w:szCs w:val="20"/>
        </w:rPr>
        <w:t>}</w:t>
      </w:r>
    </w:p>
    <w:p w14:paraId="78B5B368"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w:t>
      </w:r>
    </w:p>
    <w:p w14:paraId="6DB099FC"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2B104678"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Pr>
          <w:rFonts w:ascii="Monaco" w:hAnsi="Monaco" w:cs="Monaco"/>
          <w:color w:val="000000" w:themeColor="text1"/>
          <w:sz w:val="20"/>
          <w:szCs w:val="20"/>
        </w:rPr>
        <w:tab/>
      </w:r>
      <w:r w:rsidRPr="003C0B59">
        <w:rPr>
          <w:rFonts w:ascii="Monaco" w:hAnsi="Monaco" w:cs="Monaco"/>
          <w:b/>
          <w:bCs/>
          <w:color w:val="7F0055"/>
          <w:sz w:val="20"/>
          <w:szCs w:val="20"/>
        </w:rPr>
        <w:t>protected</w:t>
      </w:r>
      <w:r w:rsidRPr="003C0B59">
        <w:rPr>
          <w:rFonts w:ascii="Monaco" w:hAnsi="Monaco" w:cs="Monaco"/>
          <w:color w:val="000000" w:themeColor="text1"/>
          <w:sz w:val="20"/>
          <w:szCs w:val="20"/>
        </w:rPr>
        <w:t xml:space="preserve"> TreeNode </w:t>
      </w:r>
      <w:r w:rsidRPr="003C0B59">
        <w:rPr>
          <w:rFonts w:ascii="Monaco" w:hAnsi="Monaco" w:cs="Monaco"/>
          <w:color w:val="0000C0"/>
          <w:sz w:val="20"/>
          <w:szCs w:val="20"/>
        </w:rPr>
        <w:t>root</w:t>
      </w:r>
      <w:r w:rsidRPr="003C0B59">
        <w:rPr>
          <w:rFonts w:ascii="Monaco" w:hAnsi="Monaco" w:cs="Monaco"/>
          <w:color w:val="000000" w:themeColor="text1"/>
          <w:sz w:val="20"/>
          <w:szCs w:val="20"/>
        </w:rPr>
        <w:t>;</w:t>
      </w:r>
    </w:p>
    <w:p w14:paraId="2A6C2F0E"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p>
    <w:p w14:paraId="1355EE2D"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Pr>
          <w:rFonts w:ascii="Monaco" w:hAnsi="Monaco" w:cs="Monaco"/>
          <w:color w:val="000000" w:themeColor="text1"/>
          <w:sz w:val="20"/>
          <w:szCs w:val="20"/>
        </w:rPr>
        <w:tab/>
      </w:r>
      <w:r w:rsidRPr="003C0B59">
        <w:rPr>
          <w:rFonts w:ascii="Monaco" w:hAnsi="Monaco" w:cs="Monaco"/>
          <w:b/>
          <w:bCs/>
          <w:color w:val="7F0055"/>
          <w:sz w:val="20"/>
          <w:szCs w:val="20"/>
        </w:rPr>
        <w:t>public</w:t>
      </w:r>
      <w:r w:rsidRPr="003C0B59">
        <w:rPr>
          <w:rFonts w:ascii="Monaco" w:hAnsi="Monaco" w:cs="Monaco"/>
          <w:color w:val="000000" w:themeColor="text1"/>
          <w:sz w:val="20"/>
          <w:szCs w:val="20"/>
        </w:rPr>
        <w:t xml:space="preserve"> Tree()</w:t>
      </w:r>
    </w:p>
    <w:p w14:paraId="629EEFC4" w14:textId="77777777" w:rsidR="002146A4" w:rsidRPr="003C0B59" w:rsidRDefault="002146A4" w:rsidP="002146A4">
      <w:pPr>
        <w:widowControl w:val="0"/>
        <w:autoSpaceDE w:val="0"/>
        <w:autoSpaceDN w:val="0"/>
        <w:adjustRightInd w:val="0"/>
        <w:spacing w:after="0" w:line="240" w:lineRule="auto"/>
        <w:rPr>
          <w:rFonts w:ascii="Monaco" w:hAnsi="Monaco" w:cs="Monaco"/>
          <w:sz w:val="20"/>
          <w:szCs w:val="20"/>
        </w:rPr>
      </w:pPr>
      <w:r w:rsidRPr="003C0B59">
        <w:rPr>
          <w:rFonts w:ascii="Monaco" w:hAnsi="Monaco" w:cs="Monaco"/>
          <w:color w:val="000000" w:themeColor="text1"/>
          <w:sz w:val="20"/>
          <w:szCs w:val="20"/>
        </w:rPr>
        <w:t xml:space="preserve">   </w:t>
      </w:r>
      <w:r>
        <w:rPr>
          <w:rFonts w:ascii="Monaco" w:hAnsi="Monaco" w:cs="Monaco"/>
          <w:color w:val="000000" w:themeColor="text1"/>
          <w:sz w:val="20"/>
          <w:szCs w:val="20"/>
        </w:rPr>
        <w:tab/>
      </w:r>
      <w:r w:rsidRPr="003C0B59">
        <w:rPr>
          <w:rFonts w:ascii="Monaco" w:hAnsi="Monaco" w:cs="Monaco"/>
          <w:color w:val="000000" w:themeColor="text1"/>
          <w:sz w:val="20"/>
          <w:szCs w:val="20"/>
        </w:rPr>
        <w:t>{</w:t>
      </w:r>
    </w:p>
    <w:p w14:paraId="06610D9F" w14:textId="77777777" w:rsidR="002146A4" w:rsidRPr="003C0B59" w:rsidRDefault="002146A4" w:rsidP="002146A4">
      <w:pPr>
        <w:widowControl w:val="0"/>
        <w:autoSpaceDE w:val="0"/>
        <w:autoSpaceDN w:val="0"/>
        <w:adjustRightInd w:val="0"/>
        <w:spacing w:after="0" w:line="240" w:lineRule="auto"/>
        <w:ind w:left="720" w:firstLine="720"/>
        <w:rPr>
          <w:rFonts w:ascii="Monaco" w:hAnsi="Monaco" w:cs="Monaco"/>
          <w:sz w:val="20"/>
          <w:szCs w:val="20"/>
        </w:rPr>
      </w:pPr>
      <w:r w:rsidRPr="003C0B59">
        <w:rPr>
          <w:rFonts w:ascii="Monaco" w:hAnsi="Monaco" w:cs="Monaco"/>
          <w:color w:val="0000C0"/>
          <w:sz w:val="20"/>
          <w:szCs w:val="20"/>
        </w:rPr>
        <w:t>root</w:t>
      </w:r>
      <w:r w:rsidRPr="003C0B59">
        <w:rPr>
          <w:rFonts w:ascii="Monaco" w:hAnsi="Monaco" w:cs="Monaco"/>
          <w:color w:val="000000" w:themeColor="text1"/>
          <w:sz w:val="20"/>
          <w:szCs w:val="20"/>
        </w:rPr>
        <w:t xml:space="preserve"> = </w:t>
      </w:r>
      <w:r w:rsidRPr="003C0B59">
        <w:rPr>
          <w:rFonts w:ascii="Monaco" w:hAnsi="Monaco" w:cs="Monaco"/>
          <w:b/>
          <w:bCs/>
          <w:color w:val="7F0055"/>
          <w:sz w:val="20"/>
          <w:szCs w:val="20"/>
        </w:rPr>
        <w:t>null</w:t>
      </w:r>
      <w:r w:rsidRPr="003C0B59">
        <w:rPr>
          <w:rFonts w:ascii="Monaco" w:hAnsi="Monaco" w:cs="Monaco"/>
          <w:color w:val="000000" w:themeColor="text1"/>
          <w:sz w:val="20"/>
          <w:szCs w:val="20"/>
        </w:rPr>
        <w:t>;</w:t>
      </w:r>
    </w:p>
    <w:p w14:paraId="545430F4" w14:textId="77777777" w:rsidR="002146A4" w:rsidRDefault="002146A4" w:rsidP="002146A4">
      <w:pPr>
        <w:widowControl w:val="0"/>
        <w:autoSpaceDE w:val="0"/>
        <w:autoSpaceDN w:val="0"/>
        <w:adjustRightInd w:val="0"/>
        <w:spacing w:after="0" w:line="240" w:lineRule="auto"/>
        <w:ind w:firstLine="720"/>
        <w:rPr>
          <w:rFonts w:ascii="Monaco" w:hAnsi="Monaco" w:cs="Monaco"/>
          <w:color w:val="000000" w:themeColor="text1"/>
          <w:sz w:val="20"/>
          <w:szCs w:val="20"/>
        </w:rPr>
      </w:pPr>
      <w:r w:rsidRPr="003C0B59">
        <w:rPr>
          <w:rFonts w:ascii="Monaco" w:hAnsi="Monaco" w:cs="Monaco"/>
          <w:color w:val="000000" w:themeColor="text1"/>
          <w:sz w:val="20"/>
          <w:szCs w:val="20"/>
        </w:rPr>
        <w:t>}</w:t>
      </w:r>
    </w:p>
    <w:p w14:paraId="3CE6D037" w14:textId="77777777" w:rsidR="002146A4" w:rsidRDefault="002146A4" w:rsidP="002146A4">
      <w:pPr>
        <w:autoSpaceDE w:val="0"/>
        <w:autoSpaceDN w:val="0"/>
        <w:adjustRightInd w:val="0"/>
        <w:spacing w:after="0" w:line="240" w:lineRule="auto"/>
        <w:rPr>
          <w:rFonts w:ascii="Monaco" w:hAnsi="Monaco" w:cs="Consolas"/>
          <w:sz w:val="20"/>
          <w:szCs w:val="20"/>
        </w:rPr>
      </w:pPr>
    </w:p>
    <w:p w14:paraId="7DCEA412" w14:textId="77777777" w:rsidR="002146A4" w:rsidRPr="00B66D99" w:rsidRDefault="002146A4" w:rsidP="002146A4">
      <w:pPr>
        <w:autoSpaceDE w:val="0"/>
        <w:autoSpaceDN w:val="0"/>
        <w:adjustRightInd w:val="0"/>
        <w:spacing w:after="0" w:line="240" w:lineRule="auto"/>
        <w:rPr>
          <w:rFonts w:ascii="Monaco" w:hAnsi="Monaco" w:cs="Consolas"/>
          <w:sz w:val="20"/>
          <w:szCs w:val="20"/>
        </w:rPr>
      </w:pPr>
    </w:p>
    <w:p w14:paraId="7B793B6D"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Pr>
          <w:rFonts w:ascii="Monaco" w:hAnsi="Monaco" w:cs="Consolas"/>
          <w:color w:val="3F7F5F"/>
          <w:sz w:val="20"/>
          <w:szCs w:val="20"/>
        </w:rPr>
        <w:t xml:space="preserve">    </w:t>
      </w:r>
      <w:r>
        <w:rPr>
          <w:rFonts w:ascii="Monaco" w:hAnsi="Monaco" w:cs="Consolas"/>
          <w:color w:val="3F7F5F"/>
          <w:sz w:val="20"/>
          <w:szCs w:val="20"/>
        </w:rPr>
        <w:tab/>
      </w:r>
      <w:r w:rsidRPr="006F3967">
        <w:rPr>
          <w:rFonts w:ascii="Monaco" w:hAnsi="Monaco" w:cs="Consolas"/>
          <w:b/>
          <w:bCs/>
          <w:color w:val="7F0055"/>
          <w:sz w:val="20"/>
          <w:szCs w:val="20"/>
        </w:rPr>
        <w:t>public</w:t>
      </w:r>
      <w:r w:rsidRPr="006F3967">
        <w:rPr>
          <w:rFonts w:ascii="Monaco" w:hAnsi="Monaco" w:cs="Consolas"/>
          <w:color w:val="000000"/>
          <w:sz w:val="20"/>
          <w:szCs w:val="20"/>
        </w:rPr>
        <w:t xml:space="preserve"> </w:t>
      </w:r>
      <w:r w:rsidRPr="006F3967">
        <w:rPr>
          <w:rFonts w:ascii="Monaco" w:hAnsi="Monaco" w:cs="Consolas"/>
          <w:b/>
          <w:bCs/>
          <w:color w:val="7F0055"/>
          <w:sz w:val="20"/>
          <w:szCs w:val="20"/>
        </w:rPr>
        <w:t>void</w:t>
      </w:r>
      <w:r w:rsidRPr="006F3967">
        <w:rPr>
          <w:rFonts w:ascii="Monaco" w:hAnsi="Monaco" w:cs="Consolas"/>
          <w:color w:val="000000"/>
          <w:sz w:val="20"/>
          <w:szCs w:val="20"/>
        </w:rPr>
        <w:t xml:space="preserve"> insert(</w:t>
      </w:r>
      <w:r w:rsidRPr="006F3967">
        <w:rPr>
          <w:rFonts w:ascii="Monaco" w:hAnsi="Monaco" w:cs="Consolas"/>
          <w:color w:val="000000"/>
          <w:sz w:val="20"/>
          <w:szCs w:val="20"/>
          <w:u w:val="single"/>
        </w:rPr>
        <w:t>Comparable</w:t>
      </w:r>
      <w:r w:rsidRPr="006F3967">
        <w:rPr>
          <w:rFonts w:ascii="Monaco" w:hAnsi="Monaco" w:cs="Consolas"/>
          <w:color w:val="000000"/>
          <w:sz w:val="20"/>
          <w:szCs w:val="20"/>
        </w:rPr>
        <w:t xml:space="preserve"> </w:t>
      </w:r>
      <w:r w:rsidRPr="006F3967">
        <w:rPr>
          <w:rFonts w:ascii="Monaco" w:hAnsi="Monaco" w:cs="Consolas"/>
          <w:color w:val="6A3E3E"/>
          <w:sz w:val="20"/>
          <w:szCs w:val="20"/>
        </w:rPr>
        <w:t>element</w:t>
      </w:r>
      <w:r w:rsidRPr="006F3967">
        <w:rPr>
          <w:rFonts w:ascii="Monaco" w:hAnsi="Monaco" w:cs="Consolas"/>
          <w:color w:val="000000"/>
          <w:sz w:val="20"/>
          <w:szCs w:val="20"/>
        </w:rPr>
        <w:t>)</w:t>
      </w:r>
    </w:p>
    <w:p w14:paraId="74E9AC38"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t>{</w:t>
      </w:r>
    </w:p>
    <w:p w14:paraId="4380E8A3"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insertAtNode(</w:t>
      </w:r>
      <w:r w:rsidRPr="006F3967">
        <w:rPr>
          <w:rFonts w:ascii="Monaco" w:hAnsi="Monaco" w:cs="Consolas"/>
          <w:color w:val="6A3E3E"/>
          <w:sz w:val="20"/>
          <w:szCs w:val="20"/>
        </w:rPr>
        <w:t>element</w:t>
      </w:r>
      <w:r w:rsidRPr="006F3967">
        <w:rPr>
          <w:rFonts w:ascii="Monaco" w:hAnsi="Monaco" w:cs="Consolas"/>
          <w:color w:val="000000"/>
          <w:sz w:val="20"/>
          <w:szCs w:val="20"/>
        </w:rPr>
        <w:t>,</w:t>
      </w:r>
      <w:r w:rsidRPr="006F3967">
        <w:rPr>
          <w:rFonts w:ascii="Monaco" w:hAnsi="Monaco" w:cs="Consolas"/>
          <w:color w:val="0000C0"/>
          <w:sz w:val="20"/>
          <w:szCs w:val="20"/>
        </w:rPr>
        <w:t>root</w:t>
      </w:r>
      <w:r w:rsidRPr="006F3967">
        <w:rPr>
          <w:rFonts w:ascii="Monaco" w:hAnsi="Monaco" w:cs="Consolas"/>
          <w:color w:val="000000"/>
          <w:sz w:val="20"/>
          <w:szCs w:val="20"/>
        </w:rPr>
        <w:t>,</w:t>
      </w:r>
      <w:r w:rsidRPr="006F3967">
        <w:rPr>
          <w:rFonts w:ascii="Monaco" w:hAnsi="Monaco" w:cs="Consolas"/>
          <w:b/>
          <w:bCs/>
          <w:color w:val="7F0055"/>
          <w:sz w:val="20"/>
          <w:szCs w:val="20"/>
        </w:rPr>
        <w:t>null</w:t>
      </w:r>
      <w:r w:rsidRPr="006F3967">
        <w:rPr>
          <w:rFonts w:ascii="Monaco" w:hAnsi="Monaco" w:cs="Consolas"/>
          <w:color w:val="000000"/>
          <w:sz w:val="20"/>
          <w:szCs w:val="20"/>
        </w:rPr>
        <w:t>);</w:t>
      </w:r>
    </w:p>
    <w:p w14:paraId="43699EA4"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t>}</w:t>
      </w:r>
      <w:r w:rsidRPr="006F3967">
        <w:rPr>
          <w:rFonts w:ascii="Monaco" w:hAnsi="Monaco" w:cs="Consolas"/>
          <w:color w:val="000000"/>
          <w:sz w:val="20"/>
          <w:szCs w:val="20"/>
        </w:rPr>
        <w:tab/>
      </w:r>
    </w:p>
    <w:p w14:paraId="45F7C2DC"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p>
    <w:p w14:paraId="4CFB3E20"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b/>
          <w:bCs/>
          <w:color w:val="7F0055"/>
          <w:sz w:val="20"/>
          <w:szCs w:val="20"/>
        </w:rPr>
        <w:t>private</w:t>
      </w:r>
      <w:r w:rsidRPr="006F3967">
        <w:rPr>
          <w:rFonts w:ascii="Monaco" w:hAnsi="Monaco" w:cs="Consolas"/>
          <w:color w:val="000000"/>
          <w:sz w:val="20"/>
          <w:szCs w:val="20"/>
        </w:rPr>
        <w:t xml:space="preserve"> </w:t>
      </w:r>
      <w:r w:rsidRPr="006F3967">
        <w:rPr>
          <w:rFonts w:ascii="Monaco" w:hAnsi="Monaco" w:cs="Consolas"/>
          <w:b/>
          <w:bCs/>
          <w:color w:val="7F0055"/>
          <w:sz w:val="20"/>
          <w:szCs w:val="20"/>
        </w:rPr>
        <w:t>void</w:t>
      </w:r>
      <w:r w:rsidRPr="006F3967">
        <w:rPr>
          <w:rFonts w:ascii="Monaco" w:hAnsi="Monaco" w:cs="Consolas"/>
          <w:color w:val="000000"/>
          <w:sz w:val="20"/>
          <w:szCs w:val="20"/>
        </w:rPr>
        <w:t xml:space="preserve"> insertAtNode(</w:t>
      </w:r>
      <w:r w:rsidRPr="006F3967">
        <w:rPr>
          <w:rFonts w:ascii="Monaco" w:hAnsi="Monaco" w:cs="Consolas"/>
          <w:color w:val="000000"/>
          <w:sz w:val="20"/>
          <w:szCs w:val="20"/>
          <w:u w:val="single"/>
        </w:rPr>
        <w:t>Comparable</w:t>
      </w:r>
      <w:r w:rsidRPr="006F3967">
        <w:rPr>
          <w:rFonts w:ascii="Monaco" w:hAnsi="Monaco" w:cs="Consolas"/>
          <w:color w:val="000000"/>
          <w:sz w:val="20"/>
          <w:szCs w:val="20"/>
        </w:rPr>
        <w:t xml:space="preserve"> </w:t>
      </w:r>
      <w:r w:rsidRPr="006F3967">
        <w:rPr>
          <w:rFonts w:ascii="Monaco" w:hAnsi="Monaco" w:cs="Consolas"/>
          <w:color w:val="6A3E3E"/>
          <w:sz w:val="20"/>
          <w:szCs w:val="20"/>
        </w:rPr>
        <w:t>element</w:t>
      </w:r>
      <w:r w:rsidRPr="006F3967">
        <w:rPr>
          <w:rFonts w:ascii="Monaco" w:hAnsi="Monaco" w:cs="Consolas"/>
          <w:color w:val="000000"/>
          <w:sz w:val="20"/>
          <w:szCs w:val="20"/>
        </w:rPr>
        <w:t xml:space="preserve">,TreeNode </w:t>
      </w:r>
      <w:r w:rsidRPr="006F3967">
        <w:rPr>
          <w:rFonts w:ascii="Monaco" w:hAnsi="Monaco" w:cs="Consolas"/>
          <w:color w:val="6A3E3E"/>
          <w:sz w:val="20"/>
          <w:szCs w:val="20"/>
        </w:rPr>
        <w:t>current</w:t>
      </w:r>
      <w:r w:rsidRPr="006F3967">
        <w:rPr>
          <w:rFonts w:ascii="Monaco" w:hAnsi="Monaco" w:cs="Consolas"/>
          <w:color w:val="000000"/>
          <w:sz w:val="20"/>
          <w:szCs w:val="20"/>
        </w:rPr>
        <w:t xml:space="preserve">,TreeNode </w:t>
      </w:r>
      <w:r w:rsidRPr="006F3967">
        <w:rPr>
          <w:rFonts w:ascii="Monaco" w:hAnsi="Monaco" w:cs="Consolas"/>
          <w:color w:val="6A3E3E"/>
          <w:sz w:val="20"/>
          <w:szCs w:val="20"/>
        </w:rPr>
        <w:t>parent</w:t>
      </w:r>
      <w:r w:rsidRPr="006F3967">
        <w:rPr>
          <w:rFonts w:ascii="Monaco" w:hAnsi="Monaco" w:cs="Consolas"/>
          <w:color w:val="000000"/>
          <w:sz w:val="20"/>
          <w:szCs w:val="20"/>
        </w:rPr>
        <w:t>)</w:t>
      </w:r>
    </w:p>
    <w:p w14:paraId="5D8B210C"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t>{</w:t>
      </w:r>
    </w:p>
    <w:p w14:paraId="3D7FB7E1"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if</w:t>
      </w:r>
      <w:r w:rsidRPr="006F3967">
        <w:rPr>
          <w:rFonts w:ascii="Monaco" w:hAnsi="Monaco" w:cs="Consolas"/>
          <w:color w:val="000000"/>
          <w:sz w:val="20"/>
          <w:szCs w:val="20"/>
        </w:rPr>
        <w:t>(</w:t>
      </w:r>
      <w:r w:rsidRPr="006F3967">
        <w:rPr>
          <w:rFonts w:ascii="Monaco" w:hAnsi="Monaco" w:cs="Consolas"/>
          <w:color w:val="6A3E3E"/>
          <w:sz w:val="20"/>
          <w:szCs w:val="20"/>
        </w:rPr>
        <w:t>current</w:t>
      </w:r>
      <w:r w:rsidRPr="006F3967">
        <w:rPr>
          <w:rFonts w:ascii="Monaco" w:hAnsi="Monaco" w:cs="Consolas"/>
          <w:color w:val="000000"/>
          <w:sz w:val="20"/>
          <w:szCs w:val="20"/>
        </w:rPr>
        <w:t xml:space="preserve"> == </w:t>
      </w:r>
      <w:r w:rsidRPr="006F3967">
        <w:rPr>
          <w:rFonts w:ascii="Monaco" w:hAnsi="Monaco" w:cs="Consolas"/>
          <w:b/>
          <w:bCs/>
          <w:color w:val="7F0055"/>
          <w:sz w:val="20"/>
          <w:szCs w:val="20"/>
        </w:rPr>
        <w:t>null</w:t>
      </w:r>
      <w:r w:rsidRPr="006F3967">
        <w:rPr>
          <w:rFonts w:ascii="Monaco" w:hAnsi="Monaco" w:cs="Consolas"/>
          <w:color w:val="000000"/>
          <w:sz w:val="20"/>
          <w:szCs w:val="20"/>
        </w:rPr>
        <w:t>)</w:t>
      </w:r>
    </w:p>
    <w:p w14:paraId="67BE0981"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007F80BE"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 xml:space="preserve">TreeNode </w:t>
      </w:r>
      <w:r w:rsidRPr="006F3967">
        <w:rPr>
          <w:rFonts w:ascii="Monaco" w:hAnsi="Monaco" w:cs="Consolas"/>
          <w:color w:val="6A3E3E"/>
          <w:sz w:val="20"/>
          <w:szCs w:val="20"/>
        </w:rPr>
        <w:t>newNode</w:t>
      </w:r>
      <w:r w:rsidRPr="006F3967">
        <w:rPr>
          <w:rFonts w:ascii="Monaco" w:hAnsi="Monaco" w:cs="Consolas"/>
          <w:color w:val="000000"/>
          <w:sz w:val="20"/>
          <w:szCs w:val="20"/>
        </w:rPr>
        <w:t xml:space="preserve"> = </w:t>
      </w:r>
      <w:r w:rsidRPr="006F3967">
        <w:rPr>
          <w:rFonts w:ascii="Monaco" w:hAnsi="Monaco" w:cs="Consolas"/>
          <w:b/>
          <w:bCs/>
          <w:color w:val="7F0055"/>
          <w:sz w:val="20"/>
          <w:szCs w:val="20"/>
        </w:rPr>
        <w:t>new</w:t>
      </w:r>
      <w:r w:rsidRPr="006F3967">
        <w:rPr>
          <w:rFonts w:ascii="Monaco" w:hAnsi="Monaco" w:cs="Consolas"/>
          <w:color w:val="000000"/>
          <w:sz w:val="20"/>
          <w:szCs w:val="20"/>
        </w:rPr>
        <w:t xml:space="preserve"> TreeNode(</w:t>
      </w:r>
      <w:r w:rsidRPr="006F3967">
        <w:rPr>
          <w:rFonts w:ascii="Monaco" w:hAnsi="Monaco" w:cs="Consolas"/>
          <w:color w:val="6A3E3E"/>
          <w:sz w:val="20"/>
          <w:szCs w:val="20"/>
        </w:rPr>
        <w:t>element</w:t>
      </w:r>
      <w:r w:rsidRPr="006F3967">
        <w:rPr>
          <w:rFonts w:ascii="Monaco" w:hAnsi="Monaco" w:cs="Consolas"/>
          <w:color w:val="000000"/>
          <w:sz w:val="20"/>
          <w:szCs w:val="20"/>
        </w:rPr>
        <w:t>);</w:t>
      </w:r>
    </w:p>
    <w:p w14:paraId="367ABB90"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if</w:t>
      </w:r>
      <w:r w:rsidRPr="006F3967">
        <w:rPr>
          <w:rFonts w:ascii="Monaco" w:hAnsi="Monaco" w:cs="Consolas"/>
          <w:color w:val="000000"/>
          <w:sz w:val="20"/>
          <w:szCs w:val="20"/>
        </w:rPr>
        <w:t>(</w:t>
      </w:r>
      <w:r w:rsidRPr="006F3967">
        <w:rPr>
          <w:rFonts w:ascii="Monaco" w:hAnsi="Monaco" w:cs="Consolas"/>
          <w:color w:val="6A3E3E"/>
          <w:sz w:val="20"/>
          <w:szCs w:val="20"/>
        </w:rPr>
        <w:t>parent</w:t>
      </w:r>
      <w:r w:rsidRPr="006F3967">
        <w:rPr>
          <w:rFonts w:ascii="Monaco" w:hAnsi="Monaco" w:cs="Consolas"/>
          <w:color w:val="000000"/>
          <w:sz w:val="20"/>
          <w:szCs w:val="20"/>
        </w:rPr>
        <w:t xml:space="preserve"> != </w:t>
      </w:r>
      <w:r w:rsidRPr="006F3967">
        <w:rPr>
          <w:rFonts w:ascii="Monaco" w:hAnsi="Monaco" w:cs="Consolas"/>
          <w:b/>
          <w:bCs/>
          <w:color w:val="7F0055"/>
          <w:sz w:val="20"/>
          <w:szCs w:val="20"/>
        </w:rPr>
        <w:t>null</w:t>
      </w:r>
      <w:r w:rsidRPr="006F3967">
        <w:rPr>
          <w:rFonts w:ascii="Monaco" w:hAnsi="Monaco" w:cs="Consolas"/>
          <w:color w:val="000000"/>
          <w:sz w:val="20"/>
          <w:szCs w:val="20"/>
        </w:rPr>
        <w:t>)</w:t>
      </w:r>
    </w:p>
    <w:p w14:paraId="1D7A422E"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7649ACDC"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if</w:t>
      </w:r>
      <w:r w:rsidRPr="006F3967">
        <w:rPr>
          <w:rFonts w:ascii="Monaco" w:hAnsi="Monaco" w:cs="Consolas"/>
          <w:color w:val="000000"/>
          <w:sz w:val="20"/>
          <w:szCs w:val="20"/>
        </w:rPr>
        <w:t>(</w:t>
      </w:r>
      <w:r w:rsidRPr="006F3967">
        <w:rPr>
          <w:rFonts w:ascii="Monaco" w:hAnsi="Monaco" w:cs="Consolas"/>
          <w:color w:val="6A3E3E"/>
          <w:sz w:val="20"/>
          <w:szCs w:val="20"/>
          <w:u w:val="single"/>
        </w:rPr>
        <w:t>element</w:t>
      </w:r>
      <w:r w:rsidRPr="006F3967">
        <w:rPr>
          <w:rFonts w:ascii="Monaco" w:hAnsi="Monaco" w:cs="Consolas"/>
          <w:color w:val="000000"/>
          <w:sz w:val="20"/>
          <w:szCs w:val="20"/>
          <w:u w:val="single"/>
        </w:rPr>
        <w:t>.compareTo(</w:t>
      </w:r>
      <w:r w:rsidRPr="006F3967">
        <w:rPr>
          <w:rFonts w:ascii="Monaco" w:hAnsi="Monaco" w:cs="Consolas"/>
          <w:color w:val="6A3E3E"/>
          <w:sz w:val="20"/>
          <w:szCs w:val="20"/>
          <w:u w:val="single"/>
        </w:rPr>
        <w:t>parent</w:t>
      </w:r>
      <w:r w:rsidRPr="006F3967">
        <w:rPr>
          <w:rFonts w:ascii="Monaco" w:hAnsi="Monaco" w:cs="Consolas"/>
          <w:color w:val="000000"/>
          <w:sz w:val="20"/>
          <w:szCs w:val="20"/>
          <w:u w:val="single"/>
        </w:rPr>
        <w:t>.</w:t>
      </w:r>
      <w:r w:rsidRPr="006F3967">
        <w:rPr>
          <w:rFonts w:ascii="Monaco" w:hAnsi="Monaco" w:cs="Consolas"/>
          <w:color w:val="0000C0"/>
          <w:sz w:val="20"/>
          <w:szCs w:val="20"/>
          <w:u w:val="single"/>
        </w:rPr>
        <w:t>value</w:t>
      </w:r>
      <w:r w:rsidRPr="006F3967">
        <w:rPr>
          <w:rFonts w:ascii="Monaco" w:hAnsi="Monaco" w:cs="Consolas"/>
          <w:color w:val="000000"/>
          <w:sz w:val="20"/>
          <w:szCs w:val="20"/>
          <w:u w:val="single"/>
        </w:rPr>
        <w:t>)</w:t>
      </w:r>
      <w:r w:rsidRPr="006F3967">
        <w:rPr>
          <w:rFonts w:ascii="Monaco" w:hAnsi="Monaco" w:cs="Consolas"/>
          <w:color w:val="000000"/>
          <w:sz w:val="20"/>
          <w:szCs w:val="20"/>
        </w:rPr>
        <w:t xml:space="preserve"> &lt; 0)</w:t>
      </w:r>
    </w:p>
    <w:p w14:paraId="03795F13"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624105A3"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6A3E3E"/>
          <w:sz w:val="20"/>
          <w:szCs w:val="20"/>
        </w:rPr>
        <w:t>parent</w:t>
      </w:r>
      <w:r w:rsidRPr="006F3967">
        <w:rPr>
          <w:rFonts w:ascii="Monaco" w:hAnsi="Monaco" w:cs="Consolas"/>
          <w:color w:val="000000"/>
          <w:sz w:val="20"/>
          <w:szCs w:val="20"/>
        </w:rPr>
        <w:t>.</w:t>
      </w:r>
      <w:r w:rsidRPr="006F3967">
        <w:rPr>
          <w:rFonts w:ascii="Monaco" w:hAnsi="Monaco" w:cs="Consolas"/>
          <w:color w:val="0000C0"/>
          <w:sz w:val="20"/>
          <w:szCs w:val="20"/>
        </w:rPr>
        <w:t>leftNode</w:t>
      </w:r>
      <w:r w:rsidRPr="006F3967">
        <w:rPr>
          <w:rFonts w:ascii="Monaco" w:hAnsi="Monaco" w:cs="Consolas"/>
          <w:color w:val="000000"/>
          <w:sz w:val="20"/>
          <w:szCs w:val="20"/>
        </w:rPr>
        <w:t xml:space="preserve"> = </w:t>
      </w:r>
      <w:r w:rsidRPr="006F3967">
        <w:rPr>
          <w:rFonts w:ascii="Monaco" w:hAnsi="Monaco" w:cs="Consolas"/>
          <w:color w:val="6A3E3E"/>
          <w:sz w:val="20"/>
          <w:szCs w:val="20"/>
        </w:rPr>
        <w:t>newNode</w:t>
      </w:r>
      <w:r w:rsidRPr="006F3967">
        <w:rPr>
          <w:rFonts w:ascii="Monaco" w:hAnsi="Monaco" w:cs="Consolas"/>
          <w:color w:val="000000"/>
          <w:sz w:val="20"/>
          <w:szCs w:val="20"/>
        </w:rPr>
        <w:t>;</w:t>
      </w:r>
    </w:p>
    <w:p w14:paraId="73821EB8"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61E1773F"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else</w:t>
      </w:r>
    </w:p>
    <w:p w14:paraId="21A89636"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5B9765CA"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6A3E3E"/>
          <w:sz w:val="20"/>
          <w:szCs w:val="20"/>
        </w:rPr>
        <w:t>parent</w:t>
      </w:r>
      <w:r w:rsidRPr="006F3967">
        <w:rPr>
          <w:rFonts w:ascii="Monaco" w:hAnsi="Monaco" w:cs="Consolas"/>
          <w:color w:val="000000"/>
          <w:sz w:val="20"/>
          <w:szCs w:val="20"/>
        </w:rPr>
        <w:t>.</w:t>
      </w:r>
      <w:r w:rsidRPr="006F3967">
        <w:rPr>
          <w:rFonts w:ascii="Monaco" w:hAnsi="Monaco" w:cs="Consolas"/>
          <w:color w:val="0000C0"/>
          <w:sz w:val="20"/>
          <w:szCs w:val="20"/>
        </w:rPr>
        <w:t>rightNode</w:t>
      </w:r>
      <w:r w:rsidRPr="006F3967">
        <w:rPr>
          <w:rFonts w:ascii="Monaco" w:hAnsi="Monaco" w:cs="Consolas"/>
          <w:color w:val="000000"/>
          <w:sz w:val="20"/>
          <w:szCs w:val="20"/>
        </w:rPr>
        <w:t xml:space="preserve"> = </w:t>
      </w:r>
      <w:r w:rsidRPr="006F3967">
        <w:rPr>
          <w:rFonts w:ascii="Monaco" w:hAnsi="Monaco" w:cs="Consolas"/>
          <w:color w:val="6A3E3E"/>
          <w:sz w:val="20"/>
          <w:szCs w:val="20"/>
        </w:rPr>
        <w:t>newNode</w:t>
      </w:r>
      <w:r w:rsidRPr="006F3967">
        <w:rPr>
          <w:rFonts w:ascii="Monaco" w:hAnsi="Monaco" w:cs="Consolas"/>
          <w:color w:val="000000"/>
          <w:sz w:val="20"/>
          <w:szCs w:val="20"/>
        </w:rPr>
        <w:t>;</w:t>
      </w:r>
    </w:p>
    <w:p w14:paraId="5A28DDDC"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6CD414D7"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w:t>
      </w:r>
    </w:p>
    <w:p w14:paraId="1F3066BB"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else</w:t>
      </w:r>
      <w:r w:rsidRPr="006F3967">
        <w:rPr>
          <w:rFonts w:ascii="Monaco" w:hAnsi="Monaco" w:cs="Consolas"/>
          <w:color w:val="000000"/>
          <w:sz w:val="20"/>
          <w:szCs w:val="20"/>
        </w:rPr>
        <w:t xml:space="preserve"> </w:t>
      </w:r>
      <w:r w:rsidRPr="006F3967">
        <w:rPr>
          <w:rFonts w:ascii="Monaco" w:hAnsi="Monaco" w:cs="Consolas"/>
          <w:color w:val="0000C0"/>
          <w:sz w:val="20"/>
          <w:szCs w:val="20"/>
        </w:rPr>
        <w:t>root</w:t>
      </w:r>
      <w:r w:rsidRPr="006F3967">
        <w:rPr>
          <w:rFonts w:ascii="Monaco" w:hAnsi="Monaco" w:cs="Consolas"/>
          <w:color w:val="000000"/>
          <w:sz w:val="20"/>
          <w:szCs w:val="20"/>
        </w:rPr>
        <w:t xml:space="preserve"> = </w:t>
      </w:r>
      <w:r w:rsidRPr="006F3967">
        <w:rPr>
          <w:rFonts w:ascii="Monaco" w:hAnsi="Monaco" w:cs="Consolas"/>
          <w:color w:val="6A3E3E"/>
          <w:sz w:val="20"/>
          <w:szCs w:val="20"/>
        </w:rPr>
        <w:t>newNode</w:t>
      </w:r>
      <w:r w:rsidRPr="006F3967">
        <w:rPr>
          <w:rFonts w:ascii="Monaco" w:hAnsi="Monaco" w:cs="Consolas"/>
          <w:color w:val="000000"/>
          <w:sz w:val="20"/>
          <w:szCs w:val="20"/>
        </w:rPr>
        <w:t>;</w:t>
      </w:r>
    </w:p>
    <w:p w14:paraId="1EE1D9B2"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59693942"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else</w:t>
      </w:r>
      <w:r w:rsidRPr="006F3967">
        <w:rPr>
          <w:rFonts w:ascii="Monaco" w:hAnsi="Monaco" w:cs="Consolas"/>
          <w:color w:val="000000"/>
          <w:sz w:val="20"/>
          <w:szCs w:val="20"/>
        </w:rPr>
        <w:t xml:space="preserve"> </w:t>
      </w:r>
      <w:r w:rsidRPr="006F3967">
        <w:rPr>
          <w:rFonts w:ascii="Monaco" w:hAnsi="Monaco" w:cs="Consolas"/>
          <w:b/>
          <w:bCs/>
          <w:color w:val="7F0055"/>
          <w:sz w:val="20"/>
          <w:szCs w:val="20"/>
        </w:rPr>
        <w:t>if</w:t>
      </w:r>
      <w:r w:rsidRPr="006F3967">
        <w:rPr>
          <w:rFonts w:ascii="Monaco" w:hAnsi="Monaco" w:cs="Consolas"/>
          <w:color w:val="000000"/>
          <w:sz w:val="20"/>
          <w:szCs w:val="20"/>
        </w:rPr>
        <w:t>(</w:t>
      </w:r>
      <w:r w:rsidRPr="006F3967">
        <w:rPr>
          <w:rFonts w:ascii="Monaco" w:hAnsi="Monaco" w:cs="Consolas"/>
          <w:color w:val="6A3E3E"/>
          <w:sz w:val="20"/>
          <w:szCs w:val="20"/>
          <w:u w:val="single"/>
        </w:rPr>
        <w:t>element</w:t>
      </w:r>
      <w:r w:rsidRPr="006F3967">
        <w:rPr>
          <w:rFonts w:ascii="Monaco" w:hAnsi="Monaco" w:cs="Consolas"/>
          <w:color w:val="000000"/>
          <w:sz w:val="20"/>
          <w:szCs w:val="20"/>
          <w:u w:val="single"/>
        </w:rPr>
        <w:t>.compareTo(</w:t>
      </w:r>
      <w:r w:rsidRPr="006F3967">
        <w:rPr>
          <w:rFonts w:ascii="Monaco" w:hAnsi="Monaco" w:cs="Consolas"/>
          <w:color w:val="6A3E3E"/>
          <w:sz w:val="20"/>
          <w:szCs w:val="20"/>
          <w:u w:val="single"/>
        </w:rPr>
        <w:t>current</w:t>
      </w:r>
      <w:r w:rsidRPr="006F3967">
        <w:rPr>
          <w:rFonts w:ascii="Monaco" w:hAnsi="Monaco" w:cs="Consolas"/>
          <w:color w:val="000000"/>
          <w:sz w:val="20"/>
          <w:szCs w:val="20"/>
          <w:u w:val="single"/>
        </w:rPr>
        <w:t>.</w:t>
      </w:r>
      <w:r w:rsidRPr="006F3967">
        <w:rPr>
          <w:rFonts w:ascii="Monaco" w:hAnsi="Monaco" w:cs="Consolas"/>
          <w:color w:val="0000C0"/>
          <w:sz w:val="20"/>
          <w:szCs w:val="20"/>
          <w:u w:val="single"/>
        </w:rPr>
        <w:t>value</w:t>
      </w:r>
      <w:r w:rsidRPr="006F3967">
        <w:rPr>
          <w:rFonts w:ascii="Monaco" w:hAnsi="Monaco" w:cs="Consolas"/>
          <w:color w:val="000000"/>
          <w:sz w:val="20"/>
          <w:szCs w:val="20"/>
          <w:u w:val="single"/>
        </w:rPr>
        <w:t>)</w:t>
      </w:r>
      <w:r w:rsidRPr="006F3967">
        <w:rPr>
          <w:rFonts w:ascii="Monaco" w:hAnsi="Monaco" w:cs="Consolas"/>
          <w:color w:val="000000"/>
          <w:sz w:val="20"/>
          <w:szCs w:val="20"/>
        </w:rPr>
        <w:t xml:space="preserve"> == 0)</w:t>
      </w:r>
    </w:p>
    <w:p w14:paraId="34C690A3"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40A79A20"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lastRenderedPageBreak/>
        <w:tab/>
      </w: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3F7F5F"/>
          <w:sz w:val="20"/>
          <w:szCs w:val="20"/>
        </w:rPr>
        <w:t>// if the element is already in the tree, what to do?</w:t>
      </w:r>
    </w:p>
    <w:p w14:paraId="78D0A074"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76A87261"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else</w:t>
      </w:r>
      <w:r w:rsidRPr="006F3967">
        <w:rPr>
          <w:rFonts w:ascii="Monaco" w:hAnsi="Monaco" w:cs="Consolas"/>
          <w:color w:val="000000"/>
          <w:sz w:val="20"/>
          <w:szCs w:val="20"/>
        </w:rPr>
        <w:t xml:space="preserve"> </w:t>
      </w:r>
      <w:r w:rsidRPr="006F3967">
        <w:rPr>
          <w:rFonts w:ascii="Monaco" w:hAnsi="Monaco" w:cs="Consolas"/>
          <w:b/>
          <w:bCs/>
          <w:color w:val="7F0055"/>
          <w:sz w:val="20"/>
          <w:szCs w:val="20"/>
        </w:rPr>
        <w:t>if</w:t>
      </w:r>
      <w:r w:rsidRPr="006F3967">
        <w:rPr>
          <w:rFonts w:ascii="Monaco" w:hAnsi="Monaco" w:cs="Consolas"/>
          <w:color w:val="000000"/>
          <w:sz w:val="20"/>
          <w:szCs w:val="20"/>
        </w:rPr>
        <w:t>(</w:t>
      </w:r>
      <w:r w:rsidRPr="006F3967">
        <w:rPr>
          <w:rFonts w:ascii="Monaco" w:hAnsi="Monaco" w:cs="Consolas"/>
          <w:color w:val="6A3E3E"/>
          <w:sz w:val="20"/>
          <w:szCs w:val="20"/>
          <w:u w:val="single"/>
        </w:rPr>
        <w:t>element</w:t>
      </w:r>
      <w:r w:rsidRPr="006F3967">
        <w:rPr>
          <w:rFonts w:ascii="Monaco" w:hAnsi="Monaco" w:cs="Consolas"/>
          <w:color w:val="000000"/>
          <w:sz w:val="20"/>
          <w:szCs w:val="20"/>
          <w:u w:val="single"/>
        </w:rPr>
        <w:t>.compareTo(</w:t>
      </w:r>
      <w:r w:rsidRPr="006F3967">
        <w:rPr>
          <w:rFonts w:ascii="Monaco" w:hAnsi="Monaco" w:cs="Consolas"/>
          <w:color w:val="6A3E3E"/>
          <w:sz w:val="20"/>
          <w:szCs w:val="20"/>
          <w:u w:val="single"/>
        </w:rPr>
        <w:t>current</w:t>
      </w:r>
      <w:r w:rsidRPr="006F3967">
        <w:rPr>
          <w:rFonts w:ascii="Monaco" w:hAnsi="Monaco" w:cs="Consolas"/>
          <w:color w:val="000000"/>
          <w:sz w:val="20"/>
          <w:szCs w:val="20"/>
          <w:u w:val="single"/>
        </w:rPr>
        <w:t>.</w:t>
      </w:r>
      <w:r w:rsidRPr="006F3967">
        <w:rPr>
          <w:rFonts w:ascii="Monaco" w:hAnsi="Monaco" w:cs="Consolas"/>
          <w:color w:val="0000C0"/>
          <w:sz w:val="20"/>
          <w:szCs w:val="20"/>
          <w:u w:val="single"/>
        </w:rPr>
        <w:t>value</w:t>
      </w:r>
      <w:r w:rsidRPr="006F3967">
        <w:rPr>
          <w:rFonts w:ascii="Monaco" w:hAnsi="Monaco" w:cs="Consolas"/>
          <w:color w:val="000000"/>
          <w:sz w:val="20"/>
          <w:szCs w:val="20"/>
          <w:u w:val="single"/>
        </w:rPr>
        <w:t>)</w:t>
      </w:r>
      <w:r w:rsidRPr="006F3967">
        <w:rPr>
          <w:rFonts w:ascii="Monaco" w:hAnsi="Monaco" w:cs="Consolas"/>
          <w:color w:val="000000"/>
          <w:sz w:val="20"/>
          <w:szCs w:val="20"/>
        </w:rPr>
        <w:t xml:space="preserve"> &lt; 0)</w:t>
      </w:r>
    </w:p>
    <w:p w14:paraId="3738F730"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1F6FC155"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color w:val="000000"/>
          <w:sz w:val="20"/>
          <w:szCs w:val="20"/>
        </w:rPr>
        <w:tab/>
        <w:t>insertAtNode(</w:t>
      </w:r>
      <w:r w:rsidRPr="006F3967">
        <w:rPr>
          <w:rFonts w:ascii="Monaco" w:hAnsi="Monaco" w:cs="Consolas"/>
          <w:color w:val="6A3E3E"/>
          <w:sz w:val="20"/>
          <w:szCs w:val="20"/>
        </w:rPr>
        <w:t>element</w:t>
      </w:r>
      <w:r w:rsidRPr="006F3967">
        <w:rPr>
          <w:rFonts w:ascii="Monaco" w:hAnsi="Monaco" w:cs="Consolas"/>
          <w:color w:val="000000"/>
          <w:sz w:val="20"/>
          <w:szCs w:val="20"/>
        </w:rPr>
        <w:t>,</w:t>
      </w:r>
      <w:r w:rsidRPr="006F3967">
        <w:rPr>
          <w:rFonts w:ascii="Monaco" w:hAnsi="Monaco" w:cs="Consolas"/>
          <w:color w:val="6A3E3E"/>
          <w:sz w:val="20"/>
          <w:szCs w:val="20"/>
        </w:rPr>
        <w:t>current</w:t>
      </w:r>
      <w:r w:rsidRPr="006F3967">
        <w:rPr>
          <w:rFonts w:ascii="Monaco" w:hAnsi="Monaco" w:cs="Consolas"/>
          <w:color w:val="000000"/>
          <w:sz w:val="20"/>
          <w:szCs w:val="20"/>
        </w:rPr>
        <w:t>.getLeftTree(),</w:t>
      </w:r>
      <w:r w:rsidRPr="006F3967">
        <w:rPr>
          <w:rFonts w:ascii="Monaco" w:hAnsi="Monaco" w:cs="Consolas"/>
          <w:color w:val="6A3E3E"/>
          <w:sz w:val="20"/>
          <w:szCs w:val="20"/>
        </w:rPr>
        <w:t>current</w:t>
      </w:r>
      <w:r w:rsidRPr="006F3967">
        <w:rPr>
          <w:rFonts w:ascii="Monaco" w:hAnsi="Monaco" w:cs="Consolas"/>
          <w:color w:val="000000"/>
          <w:sz w:val="20"/>
          <w:szCs w:val="20"/>
        </w:rPr>
        <w:t>);</w:t>
      </w:r>
    </w:p>
    <w:p w14:paraId="1D58AC01"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t>}</w:t>
      </w:r>
    </w:p>
    <w:p w14:paraId="6DCB58D5" w14:textId="77777777" w:rsidR="002146A4" w:rsidRPr="006F3967" w:rsidRDefault="002146A4" w:rsidP="002146A4">
      <w:pPr>
        <w:autoSpaceDE w:val="0"/>
        <w:autoSpaceDN w:val="0"/>
        <w:adjustRightInd w:val="0"/>
        <w:spacing w:after="0" w:line="240" w:lineRule="auto"/>
        <w:rPr>
          <w:rFonts w:ascii="Monaco" w:hAnsi="Monaco" w:cs="Consolas"/>
          <w:sz w:val="20"/>
          <w:szCs w:val="20"/>
        </w:rPr>
      </w:pPr>
      <w:r w:rsidRPr="006F3967">
        <w:rPr>
          <w:rFonts w:ascii="Monaco" w:hAnsi="Monaco" w:cs="Consolas"/>
          <w:color w:val="000000"/>
          <w:sz w:val="20"/>
          <w:szCs w:val="20"/>
        </w:rPr>
        <w:tab/>
      </w:r>
      <w:r w:rsidRPr="006F3967">
        <w:rPr>
          <w:rFonts w:ascii="Monaco" w:hAnsi="Monaco" w:cs="Consolas"/>
          <w:color w:val="000000"/>
          <w:sz w:val="20"/>
          <w:szCs w:val="20"/>
        </w:rPr>
        <w:tab/>
      </w:r>
      <w:r w:rsidRPr="006F3967">
        <w:rPr>
          <w:rFonts w:ascii="Monaco" w:hAnsi="Monaco" w:cs="Consolas"/>
          <w:b/>
          <w:bCs/>
          <w:color w:val="7F0055"/>
          <w:sz w:val="20"/>
          <w:szCs w:val="20"/>
        </w:rPr>
        <w:t>else</w:t>
      </w:r>
      <w:r w:rsidRPr="006F3967">
        <w:rPr>
          <w:rFonts w:ascii="Monaco" w:hAnsi="Monaco" w:cs="Consolas"/>
          <w:color w:val="000000"/>
          <w:sz w:val="20"/>
          <w:szCs w:val="20"/>
        </w:rPr>
        <w:t xml:space="preserve"> insertAtNode(</w:t>
      </w:r>
      <w:r w:rsidRPr="006F3967">
        <w:rPr>
          <w:rFonts w:ascii="Monaco" w:hAnsi="Monaco" w:cs="Consolas"/>
          <w:color w:val="6A3E3E"/>
          <w:sz w:val="20"/>
          <w:szCs w:val="20"/>
        </w:rPr>
        <w:t>element</w:t>
      </w:r>
      <w:r w:rsidRPr="006F3967">
        <w:rPr>
          <w:rFonts w:ascii="Monaco" w:hAnsi="Monaco" w:cs="Consolas"/>
          <w:color w:val="000000"/>
          <w:sz w:val="20"/>
          <w:szCs w:val="20"/>
        </w:rPr>
        <w:t>,</w:t>
      </w:r>
      <w:r w:rsidRPr="006F3967">
        <w:rPr>
          <w:rFonts w:ascii="Monaco" w:hAnsi="Monaco" w:cs="Consolas"/>
          <w:color w:val="6A3E3E"/>
          <w:sz w:val="20"/>
          <w:szCs w:val="20"/>
        </w:rPr>
        <w:t>current</w:t>
      </w:r>
      <w:r w:rsidRPr="006F3967">
        <w:rPr>
          <w:rFonts w:ascii="Monaco" w:hAnsi="Monaco" w:cs="Consolas"/>
          <w:color w:val="000000"/>
          <w:sz w:val="20"/>
          <w:szCs w:val="20"/>
        </w:rPr>
        <w:t>.getRightTree(),</w:t>
      </w:r>
      <w:r w:rsidRPr="006F3967">
        <w:rPr>
          <w:rFonts w:ascii="Monaco" w:hAnsi="Monaco" w:cs="Consolas"/>
          <w:color w:val="6A3E3E"/>
          <w:sz w:val="20"/>
          <w:szCs w:val="20"/>
        </w:rPr>
        <w:t>current</w:t>
      </w:r>
      <w:r w:rsidRPr="006F3967">
        <w:rPr>
          <w:rFonts w:ascii="Monaco" w:hAnsi="Monaco" w:cs="Consolas"/>
          <w:color w:val="000000"/>
          <w:sz w:val="20"/>
          <w:szCs w:val="20"/>
        </w:rPr>
        <w:t>);</w:t>
      </w:r>
    </w:p>
    <w:p w14:paraId="2D1BE59B" w14:textId="77777777" w:rsidR="002146A4" w:rsidRDefault="002146A4" w:rsidP="002146A4">
      <w:pPr>
        <w:autoSpaceDE w:val="0"/>
        <w:autoSpaceDN w:val="0"/>
        <w:adjustRightInd w:val="0"/>
        <w:spacing w:after="0" w:line="240" w:lineRule="auto"/>
        <w:rPr>
          <w:rFonts w:ascii="Monaco" w:hAnsi="Monaco" w:cs="Consolas"/>
          <w:color w:val="000000"/>
          <w:sz w:val="20"/>
          <w:szCs w:val="20"/>
        </w:rPr>
      </w:pPr>
      <w:r w:rsidRPr="006F3967">
        <w:rPr>
          <w:rFonts w:ascii="Monaco" w:hAnsi="Monaco" w:cs="Consolas"/>
          <w:color w:val="000000"/>
          <w:sz w:val="20"/>
          <w:szCs w:val="20"/>
        </w:rPr>
        <w:tab/>
        <w:t>}</w:t>
      </w:r>
    </w:p>
    <w:p w14:paraId="22443950" w14:textId="77777777" w:rsidR="002146A4" w:rsidRDefault="002146A4" w:rsidP="002146A4">
      <w:pPr>
        <w:autoSpaceDE w:val="0"/>
        <w:autoSpaceDN w:val="0"/>
        <w:adjustRightInd w:val="0"/>
        <w:spacing w:after="0" w:line="240" w:lineRule="auto"/>
      </w:pPr>
    </w:p>
    <w:p w14:paraId="2E5768E9" w14:textId="77777777" w:rsidR="002146A4" w:rsidRDefault="002146A4" w:rsidP="002146A4">
      <w:pPr>
        <w:autoSpaceDE w:val="0"/>
        <w:autoSpaceDN w:val="0"/>
        <w:adjustRightInd w:val="0"/>
        <w:spacing w:after="0" w:line="240" w:lineRule="auto"/>
        <w:ind w:firstLine="720"/>
      </w:pPr>
      <w:r>
        <w:t>….</w:t>
      </w:r>
    </w:p>
    <w:p w14:paraId="6A608AFC" w14:textId="77777777" w:rsidR="002146A4" w:rsidRDefault="002146A4" w:rsidP="002146A4">
      <w:pPr>
        <w:autoSpaceDE w:val="0"/>
        <w:autoSpaceDN w:val="0"/>
        <w:adjustRightInd w:val="0"/>
        <w:spacing w:after="0" w:line="240" w:lineRule="auto"/>
        <w:rPr>
          <w:rFonts w:asciiTheme="majorHAnsi" w:eastAsiaTheme="majorEastAsia" w:hAnsiTheme="majorHAnsi" w:cstheme="majorBidi"/>
          <w:b/>
          <w:bCs/>
          <w:color w:val="4F81BD" w:themeColor="accent1"/>
          <w:sz w:val="26"/>
          <w:szCs w:val="26"/>
        </w:rPr>
      </w:pPr>
      <w:r>
        <w:t>}</w:t>
      </w:r>
      <w:r>
        <w:br w:type="page"/>
      </w:r>
    </w:p>
    <w:p w14:paraId="14C0C54F" w14:textId="77777777" w:rsidR="002146A4" w:rsidRDefault="002146A4" w:rsidP="002146A4">
      <w:pPr>
        <w:pStyle w:val="Heading2"/>
        <w:spacing w:before="0" w:line="240" w:lineRule="auto"/>
      </w:pPr>
      <w:r>
        <w:lastRenderedPageBreak/>
        <w:t xml:space="preserve">Graph </w:t>
      </w:r>
    </w:p>
    <w:p w14:paraId="425E206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Graph</w:t>
      </w:r>
    </w:p>
    <w:p w14:paraId="300E95F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w:t>
      </w:r>
    </w:p>
    <w:p w14:paraId="3A9C108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Node </w:t>
      </w:r>
      <w:r w:rsidRPr="003C0B59">
        <w:rPr>
          <w:rFonts w:ascii="Monaco" w:hAnsi="Monaco" w:cs="Menlo"/>
          <w:color w:val="AA0D91"/>
          <w:sz w:val="20"/>
          <w:szCs w:val="20"/>
        </w:rPr>
        <w:t>implements</w:t>
      </w:r>
      <w:r w:rsidRPr="003C0B59">
        <w:rPr>
          <w:rFonts w:ascii="Monaco" w:hAnsi="Monaco" w:cs="Menlo"/>
          <w:color w:val="000000" w:themeColor="text1"/>
          <w:sz w:val="20"/>
          <w:szCs w:val="20"/>
        </w:rPr>
        <w:t xml:space="preserve"> Comparable</w:t>
      </w:r>
    </w:p>
    <w:p w14:paraId="1033D9A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30327D4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Comparable info;</w:t>
      </w:r>
    </w:p>
    <w:p w14:paraId="1BFC751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Vector edges;</w:t>
      </w:r>
    </w:p>
    <w:p w14:paraId="3F25CA7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Node(Comparable label)</w:t>
      </w:r>
    </w:p>
    <w:p w14:paraId="27D493B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2133A993"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info = label;</w:t>
      </w:r>
    </w:p>
    <w:p w14:paraId="55FD3AED"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edges = </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Vector();</w:t>
      </w:r>
    </w:p>
    <w:p w14:paraId="6ECA7DB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6946041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3E16BC3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addEdge(Edge e)</w:t>
      </w:r>
    </w:p>
    <w:p w14:paraId="093E909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03E0D8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edges.addLast(e);</w:t>
      </w:r>
    </w:p>
    <w:p w14:paraId="2799ECF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725131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445AB5F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int</w:t>
      </w:r>
      <w:r w:rsidRPr="003C0B59">
        <w:rPr>
          <w:rFonts w:ascii="Monaco" w:hAnsi="Monaco" w:cs="Menlo"/>
          <w:color w:val="000000" w:themeColor="text1"/>
          <w:sz w:val="20"/>
          <w:szCs w:val="20"/>
        </w:rPr>
        <w:t xml:space="preserve"> compareTo(Object o){ ... }</w:t>
      </w:r>
    </w:p>
    <w:p w14:paraId="6702D529"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72B8745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Comparable getLabel()</w:t>
      </w:r>
    </w:p>
    <w:p w14:paraId="2953FD6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162D437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return</w:t>
      </w:r>
      <w:r w:rsidRPr="003C0B59">
        <w:rPr>
          <w:rFonts w:ascii="Monaco" w:hAnsi="Monaco" w:cs="Menlo"/>
          <w:color w:val="000000" w:themeColor="text1"/>
          <w:sz w:val="20"/>
          <w:szCs w:val="20"/>
        </w:rPr>
        <w:t xml:space="preserve"> info;</w:t>
      </w:r>
    </w:p>
    <w:p w14:paraId="618301E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79ECDF8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0F48D58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7834637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class</w:t>
      </w:r>
      <w:r w:rsidRPr="003C0B59">
        <w:rPr>
          <w:rFonts w:ascii="Monaco" w:hAnsi="Monaco" w:cs="Menlo"/>
          <w:color w:val="000000" w:themeColor="text1"/>
          <w:sz w:val="20"/>
          <w:szCs w:val="20"/>
        </w:rPr>
        <w:t xml:space="preserve"> Edge </w:t>
      </w:r>
      <w:r w:rsidRPr="003C0B59">
        <w:rPr>
          <w:rFonts w:ascii="Monaco" w:hAnsi="Monaco" w:cs="Menlo"/>
          <w:color w:val="AA0D91"/>
          <w:sz w:val="20"/>
          <w:szCs w:val="20"/>
        </w:rPr>
        <w:t>implements</w:t>
      </w:r>
      <w:r w:rsidRPr="003C0B59">
        <w:rPr>
          <w:rFonts w:ascii="Monaco" w:hAnsi="Monaco" w:cs="Menlo"/>
          <w:color w:val="000000" w:themeColor="text1"/>
          <w:sz w:val="20"/>
          <w:szCs w:val="20"/>
        </w:rPr>
        <w:t xml:space="preserve"> Comparable</w:t>
      </w:r>
    </w:p>
    <w:p w14:paraId="0CD8109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801343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Node toNode;</w:t>
      </w:r>
    </w:p>
    <w:p w14:paraId="413D072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p>
    <w:p w14:paraId="5D47856E"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Edge(Node to)</w:t>
      </w:r>
    </w:p>
    <w:p w14:paraId="1BD6C44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1933855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toNode = to;</w:t>
      </w:r>
    </w:p>
    <w:p w14:paraId="688E6BD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3ACCC54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5CB99713"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int</w:t>
      </w:r>
      <w:r w:rsidRPr="003C0B59">
        <w:rPr>
          <w:rFonts w:ascii="Monaco" w:hAnsi="Monaco" w:cs="Menlo"/>
          <w:color w:val="000000" w:themeColor="text1"/>
          <w:sz w:val="20"/>
          <w:szCs w:val="20"/>
        </w:rPr>
        <w:t xml:space="preserve"> compareTo(Object o){ ... }</w:t>
      </w:r>
    </w:p>
    <w:p w14:paraId="56E5A30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2ABDEF8"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56959600"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private</w:t>
      </w:r>
      <w:r w:rsidRPr="003C0B59">
        <w:rPr>
          <w:rFonts w:ascii="Monaco" w:hAnsi="Monaco" w:cs="Menlo"/>
          <w:color w:val="000000" w:themeColor="text1"/>
          <w:sz w:val="20"/>
          <w:szCs w:val="20"/>
        </w:rPr>
        <w:t xml:space="preserve"> Vector nodes;</w:t>
      </w:r>
    </w:p>
    <w:p w14:paraId="43A869E6"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Graph()</w:t>
      </w:r>
    </w:p>
    <w:p w14:paraId="2EF3659C"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4A8DEF5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nodes = </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Vector();</w:t>
      </w:r>
    </w:p>
    <w:p w14:paraId="42236BA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63E6462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t xml:space="preserve">    </w:t>
      </w:r>
    </w:p>
    <w:p w14:paraId="141E2781"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addNode(Comparable label)</w:t>
      </w:r>
    </w:p>
    <w:p w14:paraId="63DE3177"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5E1C8582"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nodes.addLast(</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Node(label));</w:t>
      </w:r>
    </w:p>
    <w:p w14:paraId="073ABFEB"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73E15F3A"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sz w:val="20"/>
          <w:szCs w:val="20"/>
        </w:rPr>
      </w:pPr>
      <w:r w:rsidRPr="003C0B59">
        <w:rPr>
          <w:rFonts w:ascii="Monaco" w:hAnsi="Monaco" w:cs="Menlo"/>
          <w:color w:val="000000"/>
          <w:sz w:val="20"/>
          <w:szCs w:val="20"/>
        </w:rPr>
        <w:lastRenderedPageBreak/>
        <w:t xml:space="preserve">    </w:t>
      </w:r>
    </w:p>
    <w:p w14:paraId="280F3181"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r w:rsidRPr="003C0B59">
        <w:rPr>
          <w:rFonts w:ascii="Monaco" w:hAnsi="Monaco" w:cs="Menlo"/>
          <w:color w:val="AA0D91"/>
          <w:sz w:val="20"/>
          <w:szCs w:val="20"/>
        </w:rPr>
        <w:t>public</w:t>
      </w:r>
      <w:r w:rsidRPr="003C0B59">
        <w:rPr>
          <w:rFonts w:ascii="Monaco" w:hAnsi="Monaco" w:cs="Menlo"/>
          <w:color w:val="000000" w:themeColor="text1"/>
          <w:sz w:val="20"/>
          <w:szCs w:val="20"/>
        </w:rPr>
        <w:t xml:space="preserve"> </w:t>
      </w:r>
      <w:r w:rsidRPr="003C0B59">
        <w:rPr>
          <w:rFonts w:ascii="Monaco" w:hAnsi="Monaco" w:cs="Menlo"/>
          <w:color w:val="AA0D91"/>
          <w:sz w:val="20"/>
          <w:szCs w:val="20"/>
        </w:rPr>
        <w:t>void</w:t>
      </w:r>
      <w:r w:rsidRPr="003C0B59">
        <w:rPr>
          <w:rFonts w:ascii="Monaco" w:hAnsi="Monaco" w:cs="Menlo"/>
          <w:color w:val="000000" w:themeColor="text1"/>
          <w:sz w:val="20"/>
          <w:szCs w:val="20"/>
        </w:rPr>
        <w:t xml:space="preserve"> addEdge(Comparable nodeLabel1, Comparable nodeLabel2)</w:t>
      </w:r>
    </w:p>
    <w:p w14:paraId="69EAD7E2" w14:textId="77777777" w:rsidR="002146A4" w:rsidRPr="00D35250"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lang w:val="nl-BE"/>
        </w:rPr>
      </w:pPr>
      <w:r w:rsidRPr="003C0B59">
        <w:rPr>
          <w:rFonts w:ascii="Monaco" w:hAnsi="Monaco" w:cs="Menlo"/>
          <w:color w:val="000000" w:themeColor="text1"/>
          <w:sz w:val="20"/>
          <w:szCs w:val="20"/>
        </w:rPr>
        <w:t xml:space="preserve">    </w:t>
      </w:r>
      <w:r w:rsidRPr="00D35250">
        <w:rPr>
          <w:rFonts w:ascii="Monaco" w:hAnsi="Monaco" w:cs="Menlo"/>
          <w:color w:val="000000" w:themeColor="text1"/>
          <w:sz w:val="20"/>
          <w:szCs w:val="20"/>
          <w:lang w:val="nl-BE"/>
        </w:rPr>
        <w:t>{</w:t>
      </w:r>
    </w:p>
    <w:p w14:paraId="7168F7E1" w14:textId="77777777" w:rsidR="002146A4" w:rsidRPr="00D35250"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lang w:val="nl-BE"/>
        </w:rPr>
      </w:pPr>
      <w:r w:rsidRPr="00D35250">
        <w:rPr>
          <w:rFonts w:ascii="Monaco" w:hAnsi="Monaco" w:cs="Menlo"/>
          <w:color w:val="000000" w:themeColor="text1"/>
          <w:sz w:val="20"/>
          <w:szCs w:val="20"/>
          <w:lang w:val="nl-BE"/>
        </w:rPr>
        <w:t xml:space="preserve">        Node n1 = findNode(nodeLabel1);</w:t>
      </w:r>
    </w:p>
    <w:p w14:paraId="62FA5977" w14:textId="77777777" w:rsidR="002146A4" w:rsidRPr="00D35250"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lang w:val="nl-BE"/>
        </w:rPr>
      </w:pPr>
      <w:r w:rsidRPr="00D35250">
        <w:rPr>
          <w:rFonts w:ascii="Monaco" w:hAnsi="Monaco" w:cs="Menlo"/>
          <w:color w:val="000000" w:themeColor="text1"/>
          <w:sz w:val="20"/>
          <w:szCs w:val="20"/>
          <w:lang w:val="nl-BE"/>
        </w:rPr>
        <w:t xml:space="preserve">        Node n2 = findNode(nodeLabel2);</w:t>
      </w:r>
    </w:p>
    <w:p w14:paraId="39470545"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D35250">
        <w:rPr>
          <w:rFonts w:ascii="Monaco" w:hAnsi="Monaco" w:cs="Menlo"/>
          <w:color w:val="000000" w:themeColor="text1"/>
          <w:sz w:val="20"/>
          <w:szCs w:val="20"/>
          <w:lang w:val="nl-BE"/>
        </w:rPr>
        <w:t xml:space="preserve">        </w:t>
      </w:r>
      <w:r w:rsidRPr="003C0B59">
        <w:rPr>
          <w:rFonts w:ascii="Monaco" w:hAnsi="Monaco" w:cs="Menlo"/>
          <w:color w:val="000000" w:themeColor="text1"/>
          <w:sz w:val="20"/>
          <w:szCs w:val="20"/>
        </w:rPr>
        <w:t>n1.addEdge(</w:t>
      </w:r>
      <w:r w:rsidRPr="003C0B59">
        <w:rPr>
          <w:rFonts w:ascii="Monaco" w:hAnsi="Monaco" w:cs="Menlo"/>
          <w:color w:val="AA0D91"/>
          <w:sz w:val="20"/>
          <w:szCs w:val="20"/>
        </w:rPr>
        <w:t>new</w:t>
      </w:r>
      <w:r w:rsidRPr="003C0B59">
        <w:rPr>
          <w:rFonts w:ascii="Monaco" w:hAnsi="Monaco" w:cs="Menlo"/>
          <w:color w:val="000000" w:themeColor="text1"/>
          <w:sz w:val="20"/>
          <w:szCs w:val="20"/>
        </w:rPr>
        <w:t xml:space="preserve"> Edge(n2));</w:t>
      </w:r>
    </w:p>
    <w:p w14:paraId="74A1F624" w14:textId="77777777" w:rsidR="002146A4" w:rsidRPr="003C0B59" w:rsidRDefault="002146A4" w:rsidP="002146A4">
      <w:pPr>
        <w:widowControl w:val="0"/>
        <w:tabs>
          <w:tab w:val="left" w:pos="529"/>
        </w:tabs>
        <w:autoSpaceDE w:val="0"/>
        <w:autoSpaceDN w:val="0"/>
        <w:adjustRightInd w:val="0"/>
        <w:spacing w:after="0" w:line="240" w:lineRule="auto"/>
        <w:rPr>
          <w:rFonts w:ascii="Monaco" w:hAnsi="Monaco" w:cs="Menlo"/>
          <w:color w:val="000000" w:themeColor="text1"/>
          <w:sz w:val="20"/>
          <w:szCs w:val="20"/>
        </w:rPr>
      </w:pPr>
      <w:r w:rsidRPr="003C0B59">
        <w:rPr>
          <w:rFonts w:ascii="Monaco" w:hAnsi="Monaco" w:cs="Menlo"/>
          <w:color w:val="000000" w:themeColor="text1"/>
          <w:sz w:val="20"/>
          <w:szCs w:val="20"/>
        </w:rPr>
        <w:t xml:space="preserve">    }</w:t>
      </w:r>
    </w:p>
    <w:p w14:paraId="046CA743" w14:textId="77777777" w:rsidR="002146A4" w:rsidRPr="00F809CC" w:rsidRDefault="002146A4" w:rsidP="002146A4">
      <w:pPr>
        <w:spacing w:after="0" w:line="240" w:lineRule="auto"/>
        <w:rPr>
          <w:rFonts w:asciiTheme="majorHAnsi" w:eastAsiaTheme="majorEastAsia" w:hAnsiTheme="majorHAnsi" w:cstheme="majorBidi"/>
          <w:b/>
          <w:bCs/>
          <w:color w:val="4F81BD" w:themeColor="accent1"/>
          <w:sz w:val="26"/>
          <w:szCs w:val="26"/>
        </w:rPr>
      </w:pPr>
      <w:r w:rsidRPr="003C0B59">
        <w:rPr>
          <w:rFonts w:ascii="Monaco" w:hAnsi="Monaco" w:cs="Menlo"/>
          <w:color w:val="000000" w:themeColor="text1"/>
          <w:sz w:val="20"/>
          <w:szCs w:val="20"/>
        </w:rPr>
        <w:t>}</w:t>
      </w:r>
    </w:p>
    <w:p w14:paraId="6525B367" w14:textId="77777777" w:rsidR="002146A4" w:rsidRDefault="002146A4">
      <w:pPr>
        <w:pBdr>
          <w:top w:val="nil"/>
          <w:left w:val="nil"/>
          <w:bottom w:val="nil"/>
          <w:right w:val="nil"/>
          <w:between w:val="nil"/>
        </w:pBdr>
        <w:rPr>
          <w:rFonts w:ascii="Arial" w:eastAsia="Arial" w:hAnsi="Arial" w:cs="Arial"/>
          <w:sz w:val="24"/>
          <w:szCs w:val="24"/>
        </w:rPr>
      </w:pPr>
    </w:p>
    <w:p w14:paraId="53E0676E" w14:textId="77777777" w:rsidR="002146A4" w:rsidRDefault="002146A4">
      <w:pPr>
        <w:pBdr>
          <w:top w:val="nil"/>
          <w:left w:val="nil"/>
          <w:bottom w:val="nil"/>
          <w:right w:val="nil"/>
          <w:between w:val="nil"/>
        </w:pBdr>
        <w:rPr>
          <w:rFonts w:ascii="Cambria" w:eastAsia="Cambria" w:hAnsi="Cambria" w:cs="Cambria"/>
          <w:b/>
          <w:bCs/>
          <w:color w:val="4F81BD"/>
          <w:sz w:val="26"/>
          <w:szCs w:val="26"/>
        </w:rPr>
      </w:pPr>
    </w:p>
    <w:sectPr w:rsidR="002146A4">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EECB8E" w14:textId="77777777" w:rsidR="004908A6" w:rsidRDefault="004908A6" w:rsidP="002146A4">
      <w:pPr>
        <w:spacing w:after="0" w:line="240" w:lineRule="auto"/>
      </w:pPr>
      <w:r>
        <w:separator/>
      </w:r>
    </w:p>
  </w:endnote>
  <w:endnote w:type="continuationSeparator" w:id="0">
    <w:p w14:paraId="305DE06B" w14:textId="77777777" w:rsidR="004908A6" w:rsidRDefault="004908A6" w:rsidP="002146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3D91270-2259-8E49-B84A-E6E525D014DD}"/>
    <w:embedBold r:id="rId2" w:fontKey="{C8E067CE-4A44-364F-B1C8-55E95440A940}"/>
  </w:font>
  <w:font w:name="Arial">
    <w:panose1 w:val="020B0604020202020204"/>
    <w:charset w:val="00"/>
    <w:family w:val="swiss"/>
    <w:pitch w:val="variable"/>
    <w:sig w:usb0="E0002EFF" w:usb1="C0007843" w:usb2="00000009" w:usb3="00000000" w:csb0="000001FF" w:csb1="00000000"/>
    <w:embedRegular r:id="rId3" w:fontKey="{53116134-C19C-B948-9CC5-B564EE759A1C}"/>
    <w:embedBold r:id="rId4" w:fontKey="{5FA31B22-5EE2-AB4F-A7FD-DE11318C54EE}"/>
    <w:embedItalic r:id="rId5" w:fontKey="{CDCA12C7-649E-9F4F-84D3-30ECC7005FDF}"/>
  </w:font>
  <w:font w:name="Calibri">
    <w:panose1 w:val="020F0502020204030204"/>
    <w:charset w:val="00"/>
    <w:family w:val="swiss"/>
    <w:pitch w:val="variable"/>
    <w:sig w:usb0="E0002AFF" w:usb1="C000247B" w:usb2="00000009" w:usb3="00000000" w:csb0="000001FF" w:csb1="00000000"/>
    <w:embedRegular r:id="rId6" w:fontKey="{DDEB6153-EDCC-BF4F-8AC2-7CA355A0B315}"/>
    <w:embedBold r:id="rId7" w:fontKey="{F3E66668-FB68-C840-8D25-200A6417BAC9}"/>
  </w:font>
  <w:font w:name="Cambria">
    <w:panose1 w:val="02040503050406030204"/>
    <w:charset w:val="00"/>
    <w:family w:val="roman"/>
    <w:pitch w:val="variable"/>
    <w:sig w:usb0="E00002FF" w:usb1="400004FF" w:usb2="00000000" w:usb3="00000000" w:csb0="0000019F" w:csb1="00000000"/>
    <w:embedRegular r:id="rId8" w:fontKey="{03CCB451-1A9E-054D-9E54-E27B5C552958}"/>
    <w:embedBold r:id="rId9" w:fontKey="{EFE29854-E6B5-A242-8608-0939E470B8D5}"/>
    <w:embedItalic r:id="rId10" w:fontKey="{1AF16A7B-31E7-584C-A726-57892059CFC7}"/>
  </w:font>
  <w:font w:name="Georgia">
    <w:panose1 w:val="02040502050405020303"/>
    <w:charset w:val="00"/>
    <w:family w:val="roman"/>
    <w:pitch w:val="variable"/>
    <w:sig w:usb0="00000287" w:usb1="00000000" w:usb2="00000000" w:usb3="00000000" w:csb0="0000009F" w:csb1="00000000"/>
    <w:embedItalic r:id="rId11" w:fontKey="{61742B4C-ABA1-474C-AF4C-CFAEDD8F81FF}"/>
  </w:font>
  <w:font w:name="Courier New">
    <w:panose1 w:val="02070309020205020404"/>
    <w:charset w:val="00"/>
    <w:family w:val="modern"/>
    <w:pitch w:val="fixed"/>
    <w:sig w:usb0="E0002EFF" w:usb1="C0007843" w:usb2="00000009" w:usb3="00000000" w:csb0="000001FF" w:csb1="00000000"/>
    <w:embedRegular r:id="rId12" w:fontKey="{7D22B310-FBCF-F147-9AEA-0D21161AECA2}"/>
    <w:embedBold r:id="rId13" w:fontKey="{336A864A-03BF-9B43-A32E-16B0EC6A3F9F}"/>
    <w:embedItalic r:id="rId14" w:fontKey="{2A92838D-B0C9-8C45-87D1-CEA546325BD0}"/>
  </w:font>
  <w:font w:name="Arial Unicode MS">
    <w:panose1 w:val="020B0604020202020204"/>
    <w:charset w:val="80"/>
    <w:family w:val="swiss"/>
    <w:pitch w:val="variable"/>
    <w:sig w:usb0="F7FFAFFF" w:usb1="E9DFFFFF" w:usb2="0000003F" w:usb3="00000000" w:csb0="003F01FF" w:csb1="00000000"/>
    <w:embedRegular r:id="rId15" w:subsetted="1" w:fontKey="{E94EFB66-5370-4147-9AC0-D7723FA8980C}"/>
  </w:font>
  <w:font w:name="Monaco">
    <w:panose1 w:val="00000000000000000000"/>
    <w:charset w:val="4D"/>
    <w:family w:val="auto"/>
    <w:pitch w:val="variable"/>
    <w:sig w:usb0="A00002FF" w:usb1="500039FB" w:usb2="00000000" w:usb3="00000000" w:csb0="00000197" w:csb1="00000000"/>
    <w:embedBold r:id="rId17" w:fontKey="{C9D673B0-C3BF-4A41-BDA9-FC7F650A0874}"/>
  </w:font>
  <w:font w:name="Monaco,Menlo">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embedRegular r:id="rId21" w:fontKey="{70B4DB6E-8E67-3748-AB82-98008FEF3473}"/>
    <w:embedBold r:id="rId22" w:fontKey="{E7A69538-B26B-FA41-9DAA-B5605990D7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600"/>
      <w:gridCol w:w="3600"/>
      <w:gridCol w:w="3600"/>
    </w:tblGrid>
    <w:tr w:rsidR="002146A4" w14:paraId="1E764156" w14:textId="77777777" w:rsidTr="13AB4703">
      <w:tc>
        <w:tcPr>
          <w:tcW w:w="3600" w:type="dxa"/>
        </w:tcPr>
        <w:p w14:paraId="34347F8C" w14:textId="77777777" w:rsidR="002146A4" w:rsidRDefault="002146A4" w:rsidP="13AB4703">
          <w:pPr>
            <w:pStyle w:val="Header"/>
            <w:ind w:left="-115"/>
          </w:pPr>
        </w:p>
      </w:tc>
      <w:tc>
        <w:tcPr>
          <w:tcW w:w="3600" w:type="dxa"/>
        </w:tcPr>
        <w:p w14:paraId="5D0DF11B" w14:textId="77777777" w:rsidR="002146A4" w:rsidRDefault="002146A4" w:rsidP="13AB4703">
          <w:pPr>
            <w:pStyle w:val="Header"/>
            <w:jc w:val="center"/>
          </w:pPr>
        </w:p>
      </w:tc>
      <w:tc>
        <w:tcPr>
          <w:tcW w:w="3600" w:type="dxa"/>
        </w:tcPr>
        <w:p w14:paraId="7AE78214" w14:textId="77777777" w:rsidR="002146A4" w:rsidRDefault="002146A4" w:rsidP="13AB4703">
          <w:pPr>
            <w:pStyle w:val="Header"/>
            <w:ind w:right="-115"/>
            <w:jc w:val="right"/>
          </w:pPr>
        </w:p>
      </w:tc>
    </w:tr>
  </w:tbl>
  <w:p w14:paraId="39B554B0" w14:textId="77777777" w:rsidR="002146A4" w:rsidRDefault="002146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600"/>
      <w:gridCol w:w="3600"/>
      <w:gridCol w:w="3600"/>
    </w:tblGrid>
    <w:tr w:rsidR="002146A4" w14:paraId="19315F13" w14:textId="77777777" w:rsidTr="13AB4703">
      <w:tc>
        <w:tcPr>
          <w:tcW w:w="3600" w:type="dxa"/>
        </w:tcPr>
        <w:p w14:paraId="2397003D" w14:textId="77777777" w:rsidR="002146A4" w:rsidRDefault="002146A4" w:rsidP="13AB4703">
          <w:pPr>
            <w:pStyle w:val="Header"/>
            <w:ind w:left="-115"/>
          </w:pPr>
        </w:p>
      </w:tc>
      <w:tc>
        <w:tcPr>
          <w:tcW w:w="3600" w:type="dxa"/>
        </w:tcPr>
        <w:p w14:paraId="72F0D77C" w14:textId="77777777" w:rsidR="002146A4" w:rsidRDefault="002146A4" w:rsidP="13AB4703">
          <w:pPr>
            <w:pStyle w:val="Header"/>
            <w:jc w:val="center"/>
          </w:pPr>
        </w:p>
      </w:tc>
      <w:tc>
        <w:tcPr>
          <w:tcW w:w="3600" w:type="dxa"/>
        </w:tcPr>
        <w:p w14:paraId="1C879A26" w14:textId="77777777" w:rsidR="002146A4" w:rsidRDefault="002146A4" w:rsidP="13AB4703">
          <w:pPr>
            <w:pStyle w:val="Header"/>
            <w:ind w:right="-115"/>
            <w:jc w:val="right"/>
          </w:pPr>
        </w:p>
      </w:tc>
    </w:tr>
  </w:tbl>
  <w:p w14:paraId="16192962" w14:textId="77777777" w:rsidR="002146A4" w:rsidRDefault="002146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6D111E" w14:textId="77777777" w:rsidR="002146A4" w:rsidRDefault="002146A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3A4ED" w14:textId="77777777" w:rsidR="002146A4" w:rsidRDefault="002146A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E526D" w14:textId="77777777" w:rsidR="002146A4" w:rsidRDefault="002146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2CAB9" w14:textId="77777777" w:rsidR="004908A6" w:rsidRDefault="004908A6" w:rsidP="002146A4">
      <w:pPr>
        <w:spacing w:after="0" w:line="240" w:lineRule="auto"/>
      </w:pPr>
      <w:r>
        <w:separator/>
      </w:r>
    </w:p>
  </w:footnote>
  <w:footnote w:type="continuationSeparator" w:id="0">
    <w:p w14:paraId="6DBEF84E" w14:textId="77777777" w:rsidR="004908A6" w:rsidRDefault="004908A6" w:rsidP="002146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95A27" w14:textId="77777777" w:rsidR="002146A4" w:rsidRPr="004A7039" w:rsidRDefault="002146A4" w:rsidP="00160AD9">
    <w:pPr>
      <w:pStyle w:val="Heading1"/>
      <w:jc w:val="both"/>
      <w:rPr>
        <w:sz w:val="22"/>
        <w:szCs w:val="22"/>
      </w:rPr>
    </w:pPr>
    <w:r w:rsidRPr="004A7039">
      <w:rPr>
        <w:sz w:val="22"/>
        <w:szCs w:val="22"/>
      </w:rPr>
      <w:t>Exam Algorithms and Data Structures 21/08/2018, 09.00 - 12.00</w:t>
    </w:r>
    <w:r>
      <w:rPr>
        <w:sz w:val="22"/>
        <w:szCs w:val="22"/>
      </w:rPr>
      <w:t>,</w:t>
    </w:r>
    <w:r>
      <w:rPr>
        <w:sz w:val="22"/>
        <w:szCs w:val="22"/>
      </w:rPr>
      <w:tab/>
      <w:t>Name:</w:t>
    </w:r>
  </w:p>
  <w:p w14:paraId="41F47ED5" w14:textId="77777777" w:rsidR="002146A4" w:rsidRDefault="002146A4" w:rsidP="004A7039">
    <w:pPr>
      <w:jc w:val="both"/>
    </w:pPr>
    <w:r w:rsidRPr="004A7039">
      <w:rPr>
        <w:rFonts w:ascii="Arial" w:eastAsia="Arial" w:hAnsi="Arial" w:cs="Arial"/>
        <w:i/>
        <w:iCs/>
        <w:sz w:val="20"/>
        <w:szCs w:val="20"/>
      </w:rPr>
      <w:t>You cannot use any material you bring yourself, but all relevant code is provided. Please do not forget to write your name on every sheet of paper</w:t>
    </w:r>
    <w:r w:rsidRPr="004A7039">
      <w:rPr>
        <w:rFonts w:ascii="Arial" w:eastAsia="Arial" w:hAnsi="Arial" w:cs="Arial"/>
        <w:sz w:val="24"/>
        <w:szCs w:val="24"/>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600"/>
      <w:gridCol w:w="3600"/>
      <w:gridCol w:w="3600"/>
    </w:tblGrid>
    <w:tr w:rsidR="002146A4" w14:paraId="210360AE" w14:textId="77777777" w:rsidTr="13AB4703">
      <w:tc>
        <w:tcPr>
          <w:tcW w:w="3600" w:type="dxa"/>
        </w:tcPr>
        <w:p w14:paraId="57596345" w14:textId="77777777" w:rsidR="002146A4" w:rsidRDefault="002146A4" w:rsidP="13AB4703">
          <w:pPr>
            <w:pStyle w:val="Header"/>
            <w:ind w:left="-115"/>
          </w:pPr>
        </w:p>
      </w:tc>
      <w:tc>
        <w:tcPr>
          <w:tcW w:w="3600" w:type="dxa"/>
        </w:tcPr>
        <w:p w14:paraId="1B42352C" w14:textId="77777777" w:rsidR="002146A4" w:rsidRDefault="002146A4" w:rsidP="13AB4703">
          <w:pPr>
            <w:pStyle w:val="Header"/>
            <w:jc w:val="center"/>
          </w:pPr>
        </w:p>
      </w:tc>
      <w:tc>
        <w:tcPr>
          <w:tcW w:w="3600" w:type="dxa"/>
        </w:tcPr>
        <w:p w14:paraId="55FE8A10" w14:textId="77777777" w:rsidR="002146A4" w:rsidRDefault="002146A4" w:rsidP="13AB4703">
          <w:pPr>
            <w:pStyle w:val="Header"/>
            <w:ind w:right="-115"/>
            <w:jc w:val="right"/>
          </w:pPr>
        </w:p>
      </w:tc>
    </w:tr>
  </w:tbl>
  <w:p w14:paraId="19A0B706" w14:textId="77777777" w:rsidR="002146A4" w:rsidRDefault="002146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D893A" w14:textId="77777777" w:rsidR="002146A4" w:rsidRPr="004A7039" w:rsidRDefault="002146A4" w:rsidP="00160AD9">
    <w:pPr>
      <w:pStyle w:val="Heading1"/>
      <w:jc w:val="both"/>
      <w:rPr>
        <w:sz w:val="22"/>
        <w:szCs w:val="22"/>
      </w:rPr>
    </w:pPr>
    <w:r w:rsidRPr="004A7039">
      <w:rPr>
        <w:sz w:val="22"/>
        <w:szCs w:val="22"/>
      </w:rPr>
      <w:t>Exam Algorithms and Data Structures 2</w:t>
    </w:r>
    <w:r>
      <w:rPr>
        <w:sz w:val="22"/>
        <w:szCs w:val="22"/>
      </w:rPr>
      <w:t>8</w:t>
    </w:r>
    <w:r w:rsidRPr="004A7039">
      <w:rPr>
        <w:sz w:val="22"/>
        <w:szCs w:val="22"/>
      </w:rPr>
      <w:t>/0</w:t>
    </w:r>
    <w:r>
      <w:rPr>
        <w:sz w:val="22"/>
        <w:szCs w:val="22"/>
      </w:rPr>
      <w:t>1</w:t>
    </w:r>
    <w:r w:rsidRPr="004A7039">
      <w:rPr>
        <w:sz w:val="22"/>
        <w:szCs w:val="22"/>
      </w:rPr>
      <w:t>/201</w:t>
    </w:r>
    <w:r>
      <w:rPr>
        <w:sz w:val="22"/>
        <w:szCs w:val="22"/>
      </w:rPr>
      <w:t>9</w:t>
    </w:r>
    <w:r w:rsidRPr="004A7039">
      <w:rPr>
        <w:sz w:val="22"/>
        <w:szCs w:val="22"/>
      </w:rPr>
      <w:t>, 09.00 - 12.00</w:t>
    </w:r>
    <w:r>
      <w:rPr>
        <w:sz w:val="22"/>
        <w:szCs w:val="22"/>
      </w:rPr>
      <w:t>,</w:t>
    </w:r>
    <w:r>
      <w:rPr>
        <w:sz w:val="22"/>
        <w:szCs w:val="22"/>
      </w:rPr>
      <w:tab/>
      <w:t>Name:</w:t>
    </w:r>
  </w:p>
  <w:p w14:paraId="4A96493E" w14:textId="77777777" w:rsidR="002146A4" w:rsidRDefault="002146A4" w:rsidP="004A7039">
    <w:pPr>
      <w:jc w:val="both"/>
    </w:pPr>
    <w:r w:rsidRPr="004A7039">
      <w:rPr>
        <w:rFonts w:ascii="Arial" w:eastAsia="Arial" w:hAnsi="Arial" w:cs="Arial"/>
        <w:i/>
        <w:iCs/>
        <w:sz w:val="20"/>
        <w:szCs w:val="20"/>
      </w:rPr>
      <w:t>You cannot use any material you bring yourself, but all relevant code is provided. Please do not forget to write your name on every sheet of paper</w:t>
    </w:r>
    <w:r w:rsidRPr="004A7039">
      <w:rPr>
        <w:rFonts w:ascii="Arial" w:eastAsia="Arial" w:hAnsi="Arial" w:cs="Arial"/>
        <w:sz w:val="24"/>
        <w:szCs w:val="24"/>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561F7" w14:textId="77777777" w:rsidR="002146A4" w:rsidRDefault="002146A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6F5EE" w14:textId="77777777" w:rsidR="002146A4" w:rsidRDefault="002146A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501E3" w14:textId="77777777" w:rsidR="002146A4" w:rsidRDefault="002146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B3CE8"/>
    <w:multiLevelType w:val="multilevel"/>
    <w:tmpl w:val="B0D42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7A065E"/>
    <w:multiLevelType w:val="multilevel"/>
    <w:tmpl w:val="0C069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12398A"/>
    <w:multiLevelType w:val="multilevel"/>
    <w:tmpl w:val="4A26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F877C3"/>
    <w:multiLevelType w:val="multilevel"/>
    <w:tmpl w:val="6F22DDC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22DD295B"/>
    <w:multiLevelType w:val="multilevel"/>
    <w:tmpl w:val="8E78F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16C32ED"/>
    <w:multiLevelType w:val="multilevel"/>
    <w:tmpl w:val="C7C66D7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3A95B94"/>
    <w:multiLevelType w:val="multilevel"/>
    <w:tmpl w:val="F9643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989456E"/>
    <w:multiLevelType w:val="hybridMultilevel"/>
    <w:tmpl w:val="2AC8C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C27857"/>
    <w:multiLevelType w:val="multilevel"/>
    <w:tmpl w:val="D46A6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3249517">
    <w:abstractNumId w:val="4"/>
  </w:num>
  <w:num w:numId="2" w16cid:durableId="1808431662">
    <w:abstractNumId w:val="1"/>
  </w:num>
  <w:num w:numId="3" w16cid:durableId="1491558403">
    <w:abstractNumId w:val="3"/>
  </w:num>
  <w:num w:numId="4" w16cid:durableId="2130199787">
    <w:abstractNumId w:val="2"/>
  </w:num>
  <w:num w:numId="5" w16cid:durableId="1153177165">
    <w:abstractNumId w:val="0"/>
  </w:num>
  <w:num w:numId="6" w16cid:durableId="688263976">
    <w:abstractNumId w:val="5"/>
  </w:num>
  <w:num w:numId="7" w16cid:durableId="1017317235">
    <w:abstractNumId w:val="8"/>
  </w:num>
  <w:num w:numId="8" w16cid:durableId="1142231513">
    <w:abstractNumId w:val="6"/>
  </w:num>
  <w:num w:numId="9" w16cid:durableId="146932558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Omelina, Lubos">
    <w15:presenceInfo w15:providerId="None" w15:userId="Omelina, Lubo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displayBackgroundShape/>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080"/>
    <w:rsid w:val="002146A4"/>
    <w:rsid w:val="00235080"/>
    <w:rsid w:val="004908A6"/>
    <w:rsid w:val="00E11B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027F3"/>
  <w15:docId w15:val="{59627167-5B8E-CA48-8A72-CFAA0EE80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mbria" w:eastAsia="Cambria" w:hAnsi="Cambria" w:cs="Cambria"/>
      <w:b/>
      <w:bCs/>
      <w:color w:val="366091"/>
      <w:sz w:val="28"/>
      <w:szCs w:val="2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bCs/>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Header">
    <w:name w:val="header"/>
    <w:basedOn w:val="Normal"/>
    <w:link w:val="HeaderChar"/>
    <w:uiPriority w:val="99"/>
    <w:unhideWhenUsed/>
    <w:rsid w:val="002146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46A4"/>
  </w:style>
  <w:style w:type="paragraph" w:styleId="Footer">
    <w:name w:val="footer"/>
    <w:basedOn w:val="Normal"/>
    <w:link w:val="FooterChar"/>
    <w:uiPriority w:val="99"/>
    <w:unhideWhenUsed/>
    <w:rsid w:val="002146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46A4"/>
  </w:style>
  <w:style w:type="character" w:customStyle="1" w:styleId="Heading1Char">
    <w:name w:val="Heading 1 Char"/>
    <w:basedOn w:val="DefaultParagraphFont"/>
    <w:link w:val="Heading1"/>
    <w:uiPriority w:val="9"/>
    <w:rsid w:val="002146A4"/>
    <w:rPr>
      <w:rFonts w:ascii="Cambria" w:eastAsia="Cambria" w:hAnsi="Cambria" w:cs="Cambria"/>
      <w:b/>
      <w:bCs/>
      <w:color w:val="366091"/>
      <w:sz w:val="28"/>
      <w:szCs w:val="28"/>
    </w:rPr>
  </w:style>
  <w:style w:type="paragraph" w:styleId="ListParagraph">
    <w:name w:val="List Paragraph"/>
    <w:basedOn w:val="Normal"/>
    <w:uiPriority w:val="34"/>
    <w:qFormat/>
    <w:rsid w:val="002146A4"/>
    <w:pPr>
      <w:ind w:left="720"/>
      <w:contextualSpacing/>
    </w:pPr>
    <w:rPr>
      <w:rFonts w:asciiTheme="minorHAnsi" w:eastAsiaTheme="minorHAnsi"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2.xml"/><Relationship Id="rId18" Type="http://schemas.openxmlformats.org/officeDocument/2006/relationships/header" Target="header6.xml"/><Relationship Id="rId3" Type="http://schemas.openxmlformats.org/officeDocument/2006/relationships/settings" Target="settings.xml"/><Relationship Id="rId21" Type="http://schemas.microsoft.com/office/2011/relationships/people" Target="people.xml"/><Relationship Id="rId7" Type="http://schemas.openxmlformats.org/officeDocument/2006/relationships/image" Target="media/image1.jpg"/><Relationship Id="rId12" Type="http://schemas.openxmlformats.org/officeDocument/2006/relationships/footer" Target="footer1.xml"/><Relationship Id="rId17" Type="http://schemas.openxmlformats.org/officeDocument/2006/relationships/footer" Target="footer4.xm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5.xml"/><Relationship Id="rId10" Type="http://schemas.openxmlformats.org/officeDocument/2006/relationships/header" Target="header2.xml"/><Relationship Id="rId19"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2618</Words>
  <Characters>14929</Characters>
  <Application>Microsoft Office Word</Application>
  <DocSecurity>0</DocSecurity>
  <Lines>124</Lines>
  <Paragraphs>35</Paragraphs>
  <ScaleCrop>false</ScaleCrop>
  <Company/>
  <LinksUpToDate>false</LinksUpToDate>
  <CharactersWithSpaces>17512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Rishikesh Soni</cp:lastModifiedBy>
  <cp:revision>2</cp:revision>
  <dcterms:created xsi:type="dcterms:W3CDTF">2026-01-14T15:02:00Z</dcterms:created>
  <dcterms:modified xsi:type="dcterms:W3CDTF">2026-01-14T15:04:00Z</dcterms:modified>
</cp:coreProperties>
</file>